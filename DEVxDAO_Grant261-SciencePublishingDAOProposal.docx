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189C13" w14:textId="0FC36341" w:rsidR="004B17B6" w:rsidRPr="003C100A" w:rsidRDefault="1ACF623E" w:rsidP="58DC4B36">
      <w:pPr>
        <w:jc w:val="center"/>
        <w:rPr>
          <w:rFonts w:ascii="Copperplate Gothic Bold" w:eastAsia="Algerian" w:hAnsi="Copperplate Gothic Bold" w:cs="Algerian"/>
          <w:sz w:val="32"/>
          <w:szCs w:val="32"/>
        </w:rPr>
      </w:pPr>
      <w:r w:rsidRPr="003C100A">
        <w:rPr>
          <w:rFonts w:ascii="Copperplate Gothic Bold" w:eastAsia="Algerian" w:hAnsi="Copperplate Gothic Bold" w:cs="Algerian"/>
          <w:sz w:val="32"/>
          <w:szCs w:val="32"/>
        </w:rPr>
        <w:t xml:space="preserve">Science </w:t>
      </w:r>
      <w:r w:rsidR="65387272" w:rsidRPr="003C100A">
        <w:rPr>
          <w:rFonts w:ascii="Copperplate Gothic Bold" w:eastAsia="Algerian" w:hAnsi="Copperplate Gothic Bold" w:cs="Algerian"/>
          <w:sz w:val="32"/>
          <w:szCs w:val="32"/>
        </w:rPr>
        <w:t xml:space="preserve">Publishing </w:t>
      </w:r>
      <w:r w:rsidRPr="003C100A">
        <w:rPr>
          <w:rFonts w:ascii="Copperplate Gothic Bold" w:eastAsia="Algerian" w:hAnsi="Copperplate Gothic Bold" w:cs="Algerian"/>
          <w:sz w:val="32"/>
          <w:szCs w:val="32"/>
        </w:rPr>
        <w:t>DAO</w:t>
      </w:r>
      <w:r w:rsidR="08FC4A1A" w:rsidRPr="003C100A">
        <w:rPr>
          <w:rFonts w:ascii="Copperplate Gothic Bold" w:eastAsia="Algerian" w:hAnsi="Copperplate Gothic Bold" w:cs="Algerian"/>
          <w:sz w:val="32"/>
          <w:szCs w:val="32"/>
        </w:rPr>
        <w:t xml:space="preserve"> Proposal</w:t>
      </w:r>
    </w:p>
    <w:p w14:paraId="54153D4D" w14:textId="27F74AB7" w:rsidR="004B17B6" w:rsidRDefault="53567465" w:rsidP="58DC4B36">
      <w:pPr>
        <w:jc w:val="center"/>
      </w:pPr>
      <w:r>
        <w:t xml:space="preserve">By </w:t>
      </w:r>
      <w:r w:rsidR="0D6886A1">
        <w:t>Jonathan Kung</w:t>
      </w:r>
    </w:p>
    <w:p w14:paraId="692241AC" w14:textId="54155D18" w:rsidR="004B17B6" w:rsidRDefault="1C88F823" w:rsidP="240EBD72">
      <w:pPr>
        <w:rPr>
          <w:b/>
          <w:bCs/>
          <w:sz w:val="40"/>
          <w:szCs w:val="40"/>
        </w:rPr>
      </w:pPr>
      <w:r w:rsidRPr="240EBD72">
        <w:rPr>
          <w:b/>
          <w:bCs/>
          <w:sz w:val="40"/>
          <w:szCs w:val="40"/>
        </w:rPr>
        <w:t>Summary:</w:t>
      </w:r>
    </w:p>
    <w:p w14:paraId="431917FA" w14:textId="07B206C5" w:rsidR="004B17B6" w:rsidRDefault="00725C88" w:rsidP="58DC4B36">
      <w:r w:rsidRPr="007A0793">
        <w:rPr>
          <w:rFonts w:cstheme="minorHAnsi"/>
        </w:rPr>
        <w:t>Academic science is currently</w:t>
      </w:r>
      <w:r w:rsidR="00046052" w:rsidRPr="007A0793">
        <w:rPr>
          <w:rFonts w:cstheme="minorHAnsi"/>
        </w:rPr>
        <w:t xml:space="preserve"> </w:t>
      </w:r>
      <w:r w:rsidR="00E36460">
        <w:rPr>
          <w:rFonts w:cstheme="minorHAnsi"/>
        </w:rPr>
        <w:t xml:space="preserve">caught in a viscous cycle of </w:t>
      </w:r>
      <w:r w:rsidR="00825812">
        <w:rPr>
          <w:rFonts w:cstheme="minorHAnsi"/>
        </w:rPr>
        <w:t xml:space="preserve">three self-perpetuating </w:t>
      </w:r>
      <w:r w:rsidR="00E36460">
        <w:rPr>
          <w:rFonts w:cstheme="minorHAnsi"/>
        </w:rPr>
        <w:t>crises:</w:t>
      </w:r>
      <w:r w:rsidR="00046052" w:rsidRPr="007A0793">
        <w:rPr>
          <w:rFonts w:cstheme="minorHAnsi"/>
        </w:rPr>
        <w:t xml:space="preserve"> affordability, functionality, and replicability</w:t>
      </w:r>
      <w:r w:rsidRPr="007A0793">
        <w:rPr>
          <w:rStyle w:val="FootnoteReference"/>
          <w:rFonts w:cstheme="minorHAnsi"/>
        </w:rPr>
        <w:footnoteReference w:id="1"/>
      </w:r>
      <w:r w:rsidR="56301C41" w:rsidRPr="007A0793">
        <w:rPr>
          <w:rFonts w:cstheme="minorHAnsi"/>
        </w:rPr>
        <w:t>.</w:t>
      </w:r>
      <w:r w:rsidR="56301C41" w:rsidRPr="00725C88">
        <w:rPr>
          <w:rFonts w:cstheme="minorHAnsi"/>
        </w:rPr>
        <w:t xml:space="preserve">  </w:t>
      </w:r>
      <w:r w:rsidR="608A4C4F" w:rsidRPr="00725C88">
        <w:rPr>
          <w:rFonts w:cstheme="minorHAnsi"/>
        </w:rPr>
        <w:t>The</w:t>
      </w:r>
      <w:r w:rsidR="608A4C4F">
        <w:t xml:space="preserve"> goal </w:t>
      </w:r>
      <w:r w:rsidR="00046052">
        <w:t>of this Science Publishing DAO is</w:t>
      </w:r>
      <w:r w:rsidR="608A4C4F">
        <w:t xml:space="preserve"> to build out a </w:t>
      </w:r>
      <w:r w:rsidR="00264F5C">
        <w:t xml:space="preserve">healthy </w:t>
      </w:r>
      <w:r w:rsidR="404A28FB">
        <w:t>G</w:t>
      </w:r>
      <w:r w:rsidR="608A4C4F">
        <w:t xml:space="preserve">lobal </w:t>
      </w:r>
      <w:r w:rsidR="291A5CB2">
        <w:t xml:space="preserve">Science </w:t>
      </w:r>
      <w:r w:rsidR="05269F8B">
        <w:t>I</w:t>
      </w:r>
      <w:r w:rsidR="608A4C4F">
        <w:t xml:space="preserve">ntellectual </w:t>
      </w:r>
      <w:r w:rsidR="070BA71A">
        <w:t>C</w:t>
      </w:r>
      <w:r w:rsidR="608A4C4F">
        <w:t>ommons</w:t>
      </w:r>
      <w:r w:rsidR="0D721B10">
        <w:t xml:space="preserve"> (G</w:t>
      </w:r>
      <w:r w:rsidR="15655AB2">
        <w:t>S</w:t>
      </w:r>
      <w:r w:rsidR="0D721B10">
        <w:t>IC)</w:t>
      </w:r>
      <w:r w:rsidR="608A4C4F">
        <w:t>, a common pool resource</w:t>
      </w:r>
      <w:r w:rsidR="61D6DEEA">
        <w:t xml:space="preserve"> (CPR)</w:t>
      </w:r>
      <w:r w:rsidR="00264F5C">
        <w:t xml:space="preserve"> that can address all </w:t>
      </w:r>
      <w:r w:rsidR="000B35DB">
        <w:t>afore</w:t>
      </w:r>
      <w:r w:rsidR="00264F5C">
        <w:t xml:space="preserve">mentioned crises </w:t>
      </w:r>
      <w:r w:rsidR="00E36460">
        <w:t xml:space="preserve">in an effective and </w:t>
      </w:r>
      <w:r w:rsidR="00264F5C">
        <w:t>sustainabl</w:t>
      </w:r>
      <w:r w:rsidR="00E36460">
        <w:t>e manner</w:t>
      </w:r>
      <w:r w:rsidR="2462D1F8">
        <w:t>.</w:t>
      </w:r>
      <w:r w:rsidR="2F77F20A">
        <w:t xml:space="preserve"> This CPR</w:t>
      </w:r>
      <w:r w:rsidR="545C1B7D">
        <w:t xml:space="preserve"> </w:t>
      </w:r>
      <w:r w:rsidR="608A4C4F">
        <w:t xml:space="preserve">is </w:t>
      </w:r>
      <w:r w:rsidR="09226238">
        <w:t>readable</w:t>
      </w:r>
      <w:r w:rsidR="608A4C4F">
        <w:t xml:space="preserve"> </w:t>
      </w:r>
      <w:r w:rsidR="21E4AD01">
        <w:t xml:space="preserve">by </w:t>
      </w:r>
      <w:r w:rsidR="12914412">
        <w:t xml:space="preserve">all, </w:t>
      </w:r>
      <w:r w:rsidR="00825812">
        <w:t xml:space="preserve">while </w:t>
      </w:r>
      <w:r w:rsidR="12914412">
        <w:t>writable</w:t>
      </w:r>
      <w:r w:rsidR="00825812">
        <w:t xml:space="preserve"> </w:t>
      </w:r>
      <w:r w:rsidR="12914412">
        <w:t xml:space="preserve">and managed by those </w:t>
      </w:r>
      <w:r w:rsidR="40EA9691">
        <w:t>who ha</w:t>
      </w:r>
      <w:r w:rsidR="203F5A68">
        <w:t>ve</w:t>
      </w:r>
      <w:r w:rsidR="40EA9691">
        <w:t xml:space="preserve"> published a paper</w:t>
      </w:r>
      <w:r w:rsidR="46F921D2">
        <w:t>.</w:t>
      </w:r>
      <w:r w:rsidR="397B13DE">
        <w:t xml:space="preserve"> </w:t>
      </w:r>
      <w:r w:rsidR="00A57088">
        <w:t>In addition, e</w:t>
      </w:r>
      <w:r w:rsidR="6462ED03">
        <w:t>very bit of information</w:t>
      </w:r>
      <w:r w:rsidR="00A57088">
        <w:t xml:space="preserve"> published</w:t>
      </w:r>
      <w:r w:rsidR="6462ED03">
        <w:t xml:space="preserve"> is available for </w:t>
      </w:r>
      <w:r w:rsidR="48C23530">
        <w:t>“</w:t>
      </w:r>
      <w:r w:rsidR="6462ED03">
        <w:t>eternal review</w:t>
      </w:r>
      <w:r w:rsidR="00A57088">
        <w:t>,” a process that compliments peer review by making research subject to continuous formal assessment</w:t>
      </w:r>
      <w:r>
        <w:rPr>
          <w:rStyle w:val="FootnoteReference"/>
        </w:rPr>
        <w:footnoteReference w:id="2"/>
      </w:r>
      <w:r w:rsidR="000E61E8">
        <w:t>.</w:t>
      </w:r>
      <w:r w:rsidR="2DA006A8">
        <w:t>”</w:t>
      </w:r>
    </w:p>
    <w:sdt>
      <w:sdtPr>
        <w:id w:val="-649677570"/>
        <w:docPartObj>
          <w:docPartGallery w:val="Table of Contents"/>
          <w:docPartUnique/>
        </w:docPartObj>
      </w:sdtPr>
      <w:sdtEndPr>
        <w:rPr>
          <w:rFonts w:asciiTheme="minorHAnsi" w:eastAsiaTheme="minorHAnsi" w:hAnsiTheme="minorHAnsi" w:cstheme="minorBidi"/>
          <w:noProof/>
          <w:color w:val="auto"/>
          <w:sz w:val="22"/>
          <w:szCs w:val="22"/>
        </w:rPr>
      </w:sdtEndPr>
      <w:sdtContent>
        <w:p w14:paraId="043F1BF3" w14:textId="0847185E" w:rsidR="003C100A" w:rsidRPr="003C100A" w:rsidRDefault="003C100A">
          <w:pPr>
            <w:pStyle w:val="TOCHeading"/>
            <w:rPr>
              <w:sz w:val="40"/>
              <w:szCs w:val="40"/>
            </w:rPr>
          </w:pPr>
          <w:r w:rsidRPr="003C100A">
            <w:rPr>
              <w:sz w:val="40"/>
              <w:szCs w:val="40"/>
            </w:rPr>
            <w:t>Table of Contents</w:t>
          </w:r>
          <w:r>
            <w:rPr>
              <w:sz w:val="40"/>
              <w:szCs w:val="40"/>
            </w:rPr>
            <w:t>:</w:t>
          </w:r>
        </w:p>
        <w:p w14:paraId="2AEB6185" w14:textId="4755A3A4" w:rsidR="00AA7401" w:rsidRDefault="003C100A">
          <w:pPr>
            <w:pStyle w:val="TOC1"/>
            <w:tabs>
              <w:tab w:val="right" w:leader="dot" w:pos="10790"/>
            </w:tabs>
            <w:rPr>
              <w:rFonts w:eastAsiaTheme="minorEastAsia"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95412851" w:history="1">
            <w:r w:rsidR="00AA7401" w:rsidRPr="00687B13">
              <w:rPr>
                <w:rStyle w:val="Hyperlink"/>
                <w:noProof/>
              </w:rPr>
              <w:t>Problem</w:t>
            </w:r>
            <w:r w:rsidR="00AA7401">
              <w:rPr>
                <w:noProof/>
                <w:webHidden/>
              </w:rPr>
              <w:tab/>
            </w:r>
            <w:r w:rsidR="00AA7401">
              <w:rPr>
                <w:noProof/>
                <w:webHidden/>
              </w:rPr>
              <w:fldChar w:fldCharType="begin"/>
            </w:r>
            <w:r w:rsidR="00AA7401">
              <w:rPr>
                <w:noProof/>
                <w:webHidden/>
              </w:rPr>
              <w:instrText xml:space="preserve"> PAGEREF _Toc95412851 \h </w:instrText>
            </w:r>
            <w:r w:rsidR="00AA7401">
              <w:rPr>
                <w:noProof/>
                <w:webHidden/>
              </w:rPr>
            </w:r>
            <w:r w:rsidR="00AA7401">
              <w:rPr>
                <w:noProof/>
                <w:webHidden/>
              </w:rPr>
              <w:fldChar w:fldCharType="separate"/>
            </w:r>
            <w:r w:rsidR="00453BFE">
              <w:rPr>
                <w:noProof/>
                <w:webHidden/>
              </w:rPr>
              <w:t>2</w:t>
            </w:r>
            <w:r w:rsidR="00AA7401">
              <w:rPr>
                <w:noProof/>
                <w:webHidden/>
              </w:rPr>
              <w:fldChar w:fldCharType="end"/>
            </w:r>
          </w:hyperlink>
        </w:p>
        <w:p w14:paraId="2308EAC8" w14:textId="5F23E6C8" w:rsidR="00AA7401" w:rsidRDefault="00AA7401">
          <w:pPr>
            <w:pStyle w:val="TOC1"/>
            <w:tabs>
              <w:tab w:val="right" w:leader="dot" w:pos="10790"/>
            </w:tabs>
            <w:rPr>
              <w:rFonts w:eastAsiaTheme="minorEastAsia" w:cstheme="minorBidi"/>
              <w:b w:val="0"/>
              <w:bCs w:val="0"/>
              <w:caps w:val="0"/>
              <w:noProof/>
              <w:sz w:val="24"/>
              <w:szCs w:val="24"/>
            </w:rPr>
          </w:pPr>
          <w:hyperlink w:anchor="_Toc95412852" w:history="1">
            <w:r w:rsidRPr="00687B13">
              <w:rPr>
                <w:rStyle w:val="Hyperlink"/>
                <w:noProof/>
              </w:rPr>
              <w:t>Solution</w:t>
            </w:r>
            <w:r>
              <w:rPr>
                <w:noProof/>
                <w:webHidden/>
              </w:rPr>
              <w:tab/>
            </w:r>
            <w:r>
              <w:rPr>
                <w:noProof/>
                <w:webHidden/>
              </w:rPr>
              <w:fldChar w:fldCharType="begin"/>
            </w:r>
            <w:r>
              <w:rPr>
                <w:noProof/>
                <w:webHidden/>
              </w:rPr>
              <w:instrText xml:space="preserve"> PAGEREF _Toc95412852 \h </w:instrText>
            </w:r>
            <w:r>
              <w:rPr>
                <w:noProof/>
                <w:webHidden/>
              </w:rPr>
            </w:r>
            <w:r>
              <w:rPr>
                <w:noProof/>
                <w:webHidden/>
              </w:rPr>
              <w:fldChar w:fldCharType="separate"/>
            </w:r>
            <w:r w:rsidR="00453BFE">
              <w:rPr>
                <w:noProof/>
                <w:webHidden/>
              </w:rPr>
              <w:t>7</w:t>
            </w:r>
            <w:r>
              <w:rPr>
                <w:noProof/>
                <w:webHidden/>
              </w:rPr>
              <w:fldChar w:fldCharType="end"/>
            </w:r>
          </w:hyperlink>
        </w:p>
        <w:p w14:paraId="2823CEBA" w14:textId="25F6D5DC" w:rsidR="00AA7401" w:rsidRDefault="00AA7401">
          <w:pPr>
            <w:pStyle w:val="TOC2"/>
            <w:tabs>
              <w:tab w:val="right" w:leader="dot" w:pos="10790"/>
            </w:tabs>
            <w:rPr>
              <w:rFonts w:eastAsiaTheme="minorEastAsia" w:cstheme="minorBidi"/>
              <w:smallCaps w:val="0"/>
              <w:noProof/>
              <w:sz w:val="24"/>
              <w:szCs w:val="24"/>
            </w:rPr>
          </w:pPr>
          <w:hyperlink w:anchor="_Toc95412853" w:history="1">
            <w:r w:rsidRPr="00687B13">
              <w:rPr>
                <w:rStyle w:val="Hyperlink"/>
                <w:b/>
                <w:bCs/>
                <w:noProof/>
              </w:rPr>
              <w:t>Science Publishing DAO Architecture Outline</w:t>
            </w:r>
            <w:r>
              <w:rPr>
                <w:noProof/>
                <w:webHidden/>
              </w:rPr>
              <w:tab/>
            </w:r>
            <w:r>
              <w:rPr>
                <w:noProof/>
                <w:webHidden/>
              </w:rPr>
              <w:fldChar w:fldCharType="begin"/>
            </w:r>
            <w:r>
              <w:rPr>
                <w:noProof/>
                <w:webHidden/>
              </w:rPr>
              <w:instrText xml:space="preserve"> PAGEREF _Toc95412853 \h </w:instrText>
            </w:r>
            <w:r>
              <w:rPr>
                <w:noProof/>
                <w:webHidden/>
              </w:rPr>
            </w:r>
            <w:r>
              <w:rPr>
                <w:noProof/>
                <w:webHidden/>
              </w:rPr>
              <w:fldChar w:fldCharType="separate"/>
            </w:r>
            <w:r w:rsidR="00453BFE">
              <w:rPr>
                <w:noProof/>
                <w:webHidden/>
              </w:rPr>
              <w:t>8</w:t>
            </w:r>
            <w:r>
              <w:rPr>
                <w:noProof/>
                <w:webHidden/>
              </w:rPr>
              <w:fldChar w:fldCharType="end"/>
            </w:r>
          </w:hyperlink>
        </w:p>
        <w:p w14:paraId="00BE87C5" w14:textId="37DB6E73" w:rsidR="00AA7401" w:rsidRDefault="00AA7401">
          <w:pPr>
            <w:pStyle w:val="TOC3"/>
            <w:tabs>
              <w:tab w:val="left" w:pos="880"/>
              <w:tab w:val="right" w:leader="dot" w:pos="10790"/>
            </w:tabs>
            <w:rPr>
              <w:rFonts w:eastAsiaTheme="minorEastAsia" w:cstheme="minorBidi"/>
              <w:i w:val="0"/>
              <w:iCs w:val="0"/>
              <w:noProof/>
              <w:sz w:val="24"/>
              <w:szCs w:val="24"/>
            </w:rPr>
          </w:pPr>
          <w:hyperlink w:anchor="_Toc95412854" w:history="1">
            <w:r w:rsidRPr="00687B13">
              <w:rPr>
                <w:rStyle w:val="Hyperlink"/>
                <w:b/>
                <w:bCs/>
                <w:noProof/>
              </w:rPr>
              <w:t>1.</w:t>
            </w:r>
            <w:r>
              <w:rPr>
                <w:rFonts w:eastAsiaTheme="minorEastAsia" w:cstheme="minorBidi"/>
                <w:i w:val="0"/>
                <w:iCs w:val="0"/>
                <w:noProof/>
                <w:sz w:val="24"/>
                <w:szCs w:val="24"/>
              </w:rPr>
              <w:tab/>
            </w:r>
            <w:r w:rsidRPr="00687B13">
              <w:rPr>
                <w:rStyle w:val="Hyperlink"/>
                <w:noProof/>
              </w:rPr>
              <w:t>Basics</w:t>
            </w:r>
            <w:r>
              <w:rPr>
                <w:noProof/>
                <w:webHidden/>
              </w:rPr>
              <w:tab/>
            </w:r>
            <w:r>
              <w:rPr>
                <w:noProof/>
                <w:webHidden/>
              </w:rPr>
              <w:fldChar w:fldCharType="begin"/>
            </w:r>
            <w:r>
              <w:rPr>
                <w:noProof/>
                <w:webHidden/>
              </w:rPr>
              <w:instrText xml:space="preserve"> PAGEREF _Toc95412854 \h </w:instrText>
            </w:r>
            <w:r>
              <w:rPr>
                <w:noProof/>
                <w:webHidden/>
              </w:rPr>
            </w:r>
            <w:r>
              <w:rPr>
                <w:noProof/>
                <w:webHidden/>
              </w:rPr>
              <w:fldChar w:fldCharType="separate"/>
            </w:r>
            <w:r w:rsidR="00453BFE">
              <w:rPr>
                <w:noProof/>
                <w:webHidden/>
              </w:rPr>
              <w:t>8</w:t>
            </w:r>
            <w:r>
              <w:rPr>
                <w:noProof/>
                <w:webHidden/>
              </w:rPr>
              <w:fldChar w:fldCharType="end"/>
            </w:r>
          </w:hyperlink>
        </w:p>
        <w:p w14:paraId="286B4E02" w14:textId="5A563691" w:rsidR="00AA7401" w:rsidRDefault="00AA7401">
          <w:pPr>
            <w:pStyle w:val="TOC3"/>
            <w:tabs>
              <w:tab w:val="left" w:pos="880"/>
              <w:tab w:val="right" w:leader="dot" w:pos="10790"/>
            </w:tabs>
            <w:rPr>
              <w:rFonts w:eastAsiaTheme="minorEastAsia" w:cstheme="minorBidi"/>
              <w:i w:val="0"/>
              <w:iCs w:val="0"/>
              <w:noProof/>
              <w:sz w:val="24"/>
              <w:szCs w:val="24"/>
            </w:rPr>
          </w:pPr>
          <w:hyperlink w:anchor="_Toc95412855" w:history="1">
            <w:r w:rsidRPr="00687B13">
              <w:rPr>
                <w:rStyle w:val="Hyperlink"/>
                <w:b/>
                <w:bCs/>
                <w:noProof/>
              </w:rPr>
              <w:t>2.</w:t>
            </w:r>
            <w:r>
              <w:rPr>
                <w:rFonts w:eastAsiaTheme="minorEastAsia" w:cstheme="minorBidi"/>
                <w:i w:val="0"/>
                <w:iCs w:val="0"/>
                <w:noProof/>
                <w:sz w:val="24"/>
                <w:szCs w:val="24"/>
              </w:rPr>
              <w:tab/>
            </w:r>
            <w:r w:rsidRPr="00687B13">
              <w:rPr>
                <w:rStyle w:val="Hyperlink"/>
                <w:noProof/>
              </w:rPr>
              <w:t>Governance</w:t>
            </w:r>
            <w:r>
              <w:rPr>
                <w:noProof/>
                <w:webHidden/>
              </w:rPr>
              <w:tab/>
            </w:r>
            <w:r>
              <w:rPr>
                <w:noProof/>
                <w:webHidden/>
              </w:rPr>
              <w:fldChar w:fldCharType="begin"/>
            </w:r>
            <w:r>
              <w:rPr>
                <w:noProof/>
                <w:webHidden/>
              </w:rPr>
              <w:instrText xml:space="preserve"> PAGEREF _Toc95412855 \h </w:instrText>
            </w:r>
            <w:r>
              <w:rPr>
                <w:noProof/>
                <w:webHidden/>
              </w:rPr>
            </w:r>
            <w:r>
              <w:rPr>
                <w:noProof/>
                <w:webHidden/>
              </w:rPr>
              <w:fldChar w:fldCharType="separate"/>
            </w:r>
            <w:r w:rsidR="00453BFE">
              <w:rPr>
                <w:noProof/>
                <w:webHidden/>
              </w:rPr>
              <w:t>8</w:t>
            </w:r>
            <w:r>
              <w:rPr>
                <w:noProof/>
                <w:webHidden/>
              </w:rPr>
              <w:fldChar w:fldCharType="end"/>
            </w:r>
          </w:hyperlink>
        </w:p>
        <w:p w14:paraId="379C7A78" w14:textId="7A921171" w:rsidR="00AA7401" w:rsidRDefault="00AA7401">
          <w:pPr>
            <w:pStyle w:val="TOC3"/>
            <w:tabs>
              <w:tab w:val="left" w:pos="880"/>
              <w:tab w:val="right" w:leader="dot" w:pos="10790"/>
            </w:tabs>
            <w:rPr>
              <w:rFonts w:eastAsiaTheme="minorEastAsia" w:cstheme="minorBidi"/>
              <w:i w:val="0"/>
              <w:iCs w:val="0"/>
              <w:noProof/>
              <w:sz w:val="24"/>
              <w:szCs w:val="24"/>
            </w:rPr>
          </w:pPr>
          <w:hyperlink w:anchor="_Toc95412856" w:history="1">
            <w:r w:rsidRPr="00687B13">
              <w:rPr>
                <w:rStyle w:val="Hyperlink"/>
                <w:b/>
                <w:bCs/>
                <w:noProof/>
              </w:rPr>
              <w:t>3.</w:t>
            </w:r>
            <w:r>
              <w:rPr>
                <w:rFonts w:eastAsiaTheme="minorEastAsia" w:cstheme="minorBidi"/>
                <w:i w:val="0"/>
                <w:iCs w:val="0"/>
                <w:noProof/>
                <w:sz w:val="24"/>
                <w:szCs w:val="24"/>
              </w:rPr>
              <w:tab/>
            </w:r>
            <w:r w:rsidRPr="00687B13">
              <w:rPr>
                <w:rStyle w:val="Hyperlink"/>
                <w:noProof/>
              </w:rPr>
              <w:t>Walkthrough Diagrams</w:t>
            </w:r>
            <w:r>
              <w:rPr>
                <w:noProof/>
                <w:webHidden/>
              </w:rPr>
              <w:tab/>
            </w:r>
            <w:r>
              <w:rPr>
                <w:noProof/>
                <w:webHidden/>
              </w:rPr>
              <w:fldChar w:fldCharType="begin"/>
            </w:r>
            <w:r>
              <w:rPr>
                <w:noProof/>
                <w:webHidden/>
              </w:rPr>
              <w:instrText xml:space="preserve"> PAGEREF _Toc95412856 \h </w:instrText>
            </w:r>
            <w:r>
              <w:rPr>
                <w:noProof/>
                <w:webHidden/>
              </w:rPr>
            </w:r>
            <w:r>
              <w:rPr>
                <w:noProof/>
                <w:webHidden/>
              </w:rPr>
              <w:fldChar w:fldCharType="separate"/>
            </w:r>
            <w:r w:rsidR="00453BFE">
              <w:rPr>
                <w:noProof/>
                <w:webHidden/>
              </w:rPr>
              <w:t>10</w:t>
            </w:r>
            <w:r>
              <w:rPr>
                <w:noProof/>
                <w:webHidden/>
              </w:rPr>
              <w:fldChar w:fldCharType="end"/>
            </w:r>
          </w:hyperlink>
        </w:p>
        <w:p w14:paraId="09132779" w14:textId="2A72E6EE" w:rsidR="00AA7401" w:rsidRDefault="00AA7401">
          <w:pPr>
            <w:pStyle w:val="TOC3"/>
            <w:tabs>
              <w:tab w:val="left" w:pos="880"/>
              <w:tab w:val="right" w:leader="dot" w:pos="10790"/>
            </w:tabs>
            <w:rPr>
              <w:rFonts w:eastAsiaTheme="minorEastAsia" w:cstheme="minorBidi"/>
              <w:i w:val="0"/>
              <w:iCs w:val="0"/>
              <w:noProof/>
              <w:sz w:val="24"/>
              <w:szCs w:val="24"/>
            </w:rPr>
          </w:pPr>
          <w:hyperlink w:anchor="_Toc95412857" w:history="1">
            <w:r w:rsidRPr="00687B13">
              <w:rPr>
                <w:rStyle w:val="Hyperlink"/>
                <w:b/>
                <w:bCs/>
                <w:noProof/>
              </w:rPr>
              <w:t>4.</w:t>
            </w:r>
            <w:r>
              <w:rPr>
                <w:rFonts w:eastAsiaTheme="minorEastAsia" w:cstheme="minorBidi"/>
                <w:i w:val="0"/>
                <w:iCs w:val="0"/>
                <w:noProof/>
                <w:sz w:val="24"/>
                <w:szCs w:val="24"/>
              </w:rPr>
              <w:tab/>
            </w:r>
            <w:r w:rsidRPr="00687B13">
              <w:rPr>
                <w:rStyle w:val="Hyperlink"/>
                <w:noProof/>
              </w:rPr>
              <w:t>Product Strategy (Features)</w:t>
            </w:r>
            <w:r>
              <w:rPr>
                <w:noProof/>
                <w:webHidden/>
              </w:rPr>
              <w:tab/>
            </w:r>
            <w:r>
              <w:rPr>
                <w:noProof/>
                <w:webHidden/>
              </w:rPr>
              <w:fldChar w:fldCharType="begin"/>
            </w:r>
            <w:r>
              <w:rPr>
                <w:noProof/>
                <w:webHidden/>
              </w:rPr>
              <w:instrText xml:space="preserve"> PAGEREF _Toc95412857 \h </w:instrText>
            </w:r>
            <w:r>
              <w:rPr>
                <w:noProof/>
                <w:webHidden/>
              </w:rPr>
            </w:r>
            <w:r>
              <w:rPr>
                <w:noProof/>
                <w:webHidden/>
              </w:rPr>
              <w:fldChar w:fldCharType="separate"/>
            </w:r>
            <w:r w:rsidR="00453BFE">
              <w:rPr>
                <w:noProof/>
                <w:webHidden/>
              </w:rPr>
              <w:t>13</w:t>
            </w:r>
            <w:r>
              <w:rPr>
                <w:noProof/>
                <w:webHidden/>
              </w:rPr>
              <w:fldChar w:fldCharType="end"/>
            </w:r>
          </w:hyperlink>
        </w:p>
        <w:p w14:paraId="3EDE0EE5" w14:textId="6CB77ACC" w:rsidR="00AA7401" w:rsidRDefault="00AA7401">
          <w:pPr>
            <w:pStyle w:val="TOC3"/>
            <w:tabs>
              <w:tab w:val="left" w:pos="880"/>
              <w:tab w:val="right" w:leader="dot" w:pos="10790"/>
            </w:tabs>
            <w:rPr>
              <w:rFonts w:eastAsiaTheme="minorEastAsia" w:cstheme="minorBidi"/>
              <w:i w:val="0"/>
              <w:iCs w:val="0"/>
              <w:noProof/>
              <w:sz w:val="24"/>
              <w:szCs w:val="24"/>
            </w:rPr>
          </w:pPr>
          <w:hyperlink w:anchor="_Toc95412858" w:history="1">
            <w:r w:rsidRPr="00687B13">
              <w:rPr>
                <w:rStyle w:val="Hyperlink"/>
                <w:b/>
                <w:bCs/>
                <w:noProof/>
              </w:rPr>
              <w:t>5.</w:t>
            </w:r>
            <w:r>
              <w:rPr>
                <w:rFonts w:eastAsiaTheme="minorEastAsia" w:cstheme="minorBidi"/>
                <w:i w:val="0"/>
                <w:iCs w:val="0"/>
                <w:noProof/>
                <w:sz w:val="24"/>
                <w:szCs w:val="24"/>
              </w:rPr>
              <w:tab/>
            </w:r>
            <w:r w:rsidRPr="00687B13">
              <w:rPr>
                <w:rStyle w:val="Hyperlink"/>
                <w:noProof/>
              </w:rPr>
              <w:t>External Strategy (Interfacing with Non-Academic Institutions)</w:t>
            </w:r>
            <w:r>
              <w:rPr>
                <w:noProof/>
                <w:webHidden/>
              </w:rPr>
              <w:tab/>
            </w:r>
            <w:r>
              <w:rPr>
                <w:noProof/>
                <w:webHidden/>
              </w:rPr>
              <w:fldChar w:fldCharType="begin"/>
            </w:r>
            <w:r>
              <w:rPr>
                <w:noProof/>
                <w:webHidden/>
              </w:rPr>
              <w:instrText xml:space="preserve"> PAGEREF _Toc95412858 \h </w:instrText>
            </w:r>
            <w:r>
              <w:rPr>
                <w:noProof/>
                <w:webHidden/>
              </w:rPr>
            </w:r>
            <w:r>
              <w:rPr>
                <w:noProof/>
                <w:webHidden/>
              </w:rPr>
              <w:fldChar w:fldCharType="separate"/>
            </w:r>
            <w:r w:rsidR="00453BFE">
              <w:rPr>
                <w:noProof/>
                <w:webHidden/>
              </w:rPr>
              <w:t>15</w:t>
            </w:r>
            <w:r>
              <w:rPr>
                <w:noProof/>
                <w:webHidden/>
              </w:rPr>
              <w:fldChar w:fldCharType="end"/>
            </w:r>
          </w:hyperlink>
        </w:p>
        <w:p w14:paraId="67EE3B09" w14:textId="43C5FBEB" w:rsidR="00AA7401" w:rsidRDefault="00AA7401">
          <w:pPr>
            <w:pStyle w:val="TOC3"/>
            <w:tabs>
              <w:tab w:val="left" w:pos="880"/>
              <w:tab w:val="right" w:leader="dot" w:pos="10790"/>
            </w:tabs>
            <w:rPr>
              <w:rFonts w:eastAsiaTheme="minorEastAsia" w:cstheme="minorBidi"/>
              <w:i w:val="0"/>
              <w:iCs w:val="0"/>
              <w:noProof/>
              <w:sz w:val="24"/>
              <w:szCs w:val="24"/>
            </w:rPr>
          </w:pPr>
          <w:hyperlink w:anchor="_Toc95412859" w:history="1">
            <w:r w:rsidRPr="00687B13">
              <w:rPr>
                <w:rStyle w:val="Hyperlink"/>
                <w:b/>
                <w:bCs/>
                <w:noProof/>
              </w:rPr>
              <w:t>6.</w:t>
            </w:r>
            <w:r>
              <w:rPr>
                <w:rFonts w:eastAsiaTheme="minorEastAsia" w:cstheme="minorBidi"/>
                <w:i w:val="0"/>
                <w:iCs w:val="0"/>
                <w:noProof/>
                <w:sz w:val="24"/>
                <w:szCs w:val="24"/>
              </w:rPr>
              <w:tab/>
            </w:r>
            <w:r w:rsidRPr="00687B13">
              <w:rPr>
                <w:rStyle w:val="Hyperlink"/>
                <w:noProof/>
              </w:rPr>
              <w:t>Technology Development</w:t>
            </w:r>
            <w:r>
              <w:rPr>
                <w:noProof/>
                <w:webHidden/>
              </w:rPr>
              <w:tab/>
            </w:r>
            <w:r>
              <w:rPr>
                <w:noProof/>
                <w:webHidden/>
              </w:rPr>
              <w:fldChar w:fldCharType="begin"/>
            </w:r>
            <w:r>
              <w:rPr>
                <w:noProof/>
                <w:webHidden/>
              </w:rPr>
              <w:instrText xml:space="preserve"> PAGEREF _Toc95412859 \h </w:instrText>
            </w:r>
            <w:r>
              <w:rPr>
                <w:noProof/>
                <w:webHidden/>
              </w:rPr>
            </w:r>
            <w:r>
              <w:rPr>
                <w:noProof/>
                <w:webHidden/>
              </w:rPr>
              <w:fldChar w:fldCharType="separate"/>
            </w:r>
            <w:r w:rsidR="00453BFE">
              <w:rPr>
                <w:noProof/>
                <w:webHidden/>
              </w:rPr>
              <w:t>17</w:t>
            </w:r>
            <w:r>
              <w:rPr>
                <w:noProof/>
                <w:webHidden/>
              </w:rPr>
              <w:fldChar w:fldCharType="end"/>
            </w:r>
          </w:hyperlink>
        </w:p>
        <w:p w14:paraId="395BABED" w14:textId="423CDB86" w:rsidR="00AA7401" w:rsidRDefault="00AA7401">
          <w:pPr>
            <w:pStyle w:val="TOC1"/>
            <w:tabs>
              <w:tab w:val="right" w:leader="dot" w:pos="10790"/>
            </w:tabs>
            <w:rPr>
              <w:rFonts w:eastAsiaTheme="minorEastAsia" w:cstheme="minorBidi"/>
              <w:b w:val="0"/>
              <w:bCs w:val="0"/>
              <w:caps w:val="0"/>
              <w:noProof/>
              <w:sz w:val="24"/>
              <w:szCs w:val="24"/>
            </w:rPr>
          </w:pPr>
          <w:hyperlink w:anchor="_Toc95412860" w:history="1">
            <w:r w:rsidRPr="00687B13">
              <w:rPr>
                <w:rStyle w:val="Hyperlink"/>
                <w:noProof/>
              </w:rPr>
              <w:t>Competitive/Collaborative Decentralized Science (DeSci) Landscape</w:t>
            </w:r>
            <w:r>
              <w:rPr>
                <w:noProof/>
                <w:webHidden/>
              </w:rPr>
              <w:tab/>
            </w:r>
            <w:r>
              <w:rPr>
                <w:noProof/>
                <w:webHidden/>
              </w:rPr>
              <w:fldChar w:fldCharType="begin"/>
            </w:r>
            <w:r>
              <w:rPr>
                <w:noProof/>
                <w:webHidden/>
              </w:rPr>
              <w:instrText xml:space="preserve"> PAGEREF _Toc95412860 \h </w:instrText>
            </w:r>
            <w:r>
              <w:rPr>
                <w:noProof/>
                <w:webHidden/>
              </w:rPr>
            </w:r>
            <w:r>
              <w:rPr>
                <w:noProof/>
                <w:webHidden/>
              </w:rPr>
              <w:fldChar w:fldCharType="separate"/>
            </w:r>
            <w:r w:rsidR="00453BFE">
              <w:rPr>
                <w:noProof/>
                <w:webHidden/>
              </w:rPr>
              <w:t>21</w:t>
            </w:r>
            <w:r>
              <w:rPr>
                <w:noProof/>
                <w:webHidden/>
              </w:rPr>
              <w:fldChar w:fldCharType="end"/>
            </w:r>
          </w:hyperlink>
        </w:p>
        <w:p w14:paraId="0CDF6CE8" w14:textId="2EA88011" w:rsidR="00AA7401" w:rsidRDefault="00AA7401">
          <w:pPr>
            <w:pStyle w:val="TOC2"/>
            <w:tabs>
              <w:tab w:val="left" w:pos="660"/>
              <w:tab w:val="right" w:leader="dot" w:pos="10790"/>
            </w:tabs>
            <w:rPr>
              <w:rFonts w:eastAsiaTheme="minorEastAsia" w:cstheme="minorBidi"/>
              <w:smallCaps w:val="0"/>
              <w:noProof/>
              <w:sz w:val="24"/>
              <w:szCs w:val="24"/>
            </w:rPr>
          </w:pPr>
          <w:hyperlink w:anchor="_Toc95412861" w:history="1">
            <w:r w:rsidRPr="00687B13">
              <w:rPr>
                <w:rStyle w:val="Hyperlink"/>
                <w:rFonts w:ascii="Symbol" w:hAnsi="Symbol"/>
                <w:noProof/>
              </w:rPr>
              <w:t></w:t>
            </w:r>
            <w:r>
              <w:rPr>
                <w:rFonts w:eastAsiaTheme="minorEastAsia" w:cstheme="minorBidi"/>
                <w:smallCaps w:val="0"/>
                <w:noProof/>
                <w:sz w:val="24"/>
                <w:szCs w:val="24"/>
              </w:rPr>
              <w:tab/>
            </w:r>
            <w:r w:rsidRPr="00687B13">
              <w:rPr>
                <w:rStyle w:val="Hyperlink"/>
                <w:noProof/>
              </w:rPr>
              <w:t>Web 3.0 Competition (Non-Comprehensive)</w:t>
            </w:r>
            <w:r>
              <w:rPr>
                <w:noProof/>
                <w:webHidden/>
              </w:rPr>
              <w:tab/>
            </w:r>
            <w:r>
              <w:rPr>
                <w:noProof/>
                <w:webHidden/>
              </w:rPr>
              <w:fldChar w:fldCharType="begin"/>
            </w:r>
            <w:r>
              <w:rPr>
                <w:noProof/>
                <w:webHidden/>
              </w:rPr>
              <w:instrText xml:space="preserve"> PAGEREF _Toc95412861 \h </w:instrText>
            </w:r>
            <w:r>
              <w:rPr>
                <w:noProof/>
                <w:webHidden/>
              </w:rPr>
            </w:r>
            <w:r>
              <w:rPr>
                <w:noProof/>
                <w:webHidden/>
              </w:rPr>
              <w:fldChar w:fldCharType="separate"/>
            </w:r>
            <w:r w:rsidR="00453BFE">
              <w:rPr>
                <w:noProof/>
                <w:webHidden/>
              </w:rPr>
              <w:t>21</w:t>
            </w:r>
            <w:r>
              <w:rPr>
                <w:noProof/>
                <w:webHidden/>
              </w:rPr>
              <w:fldChar w:fldCharType="end"/>
            </w:r>
          </w:hyperlink>
        </w:p>
        <w:p w14:paraId="7261B088" w14:textId="3F263530" w:rsidR="00AA7401" w:rsidRDefault="00AA7401">
          <w:pPr>
            <w:pStyle w:val="TOC2"/>
            <w:tabs>
              <w:tab w:val="left" w:pos="660"/>
              <w:tab w:val="right" w:leader="dot" w:pos="10790"/>
            </w:tabs>
            <w:rPr>
              <w:rFonts w:eastAsiaTheme="minorEastAsia" w:cstheme="minorBidi"/>
              <w:smallCaps w:val="0"/>
              <w:noProof/>
              <w:sz w:val="24"/>
              <w:szCs w:val="24"/>
            </w:rPr>
          </w:pPr>
          <w:hyperlink w:anchor="_Toc95412862" w:history="1">
            <w:r w:rsidRPr="00687B13">
              <w:rPr>
                <w:rStyle w:val="Hyperlink"/>
                <w:rFonts w:ascii="Symbol" w:eastAsia="Calibri" w:hAnsi="Symbol" w:cs="Calibri"/>
                <w:noProof/>
              </w:rPr>
              <w:t></w:t>
            </w:r>
            <w:r>
              <w:rPr>
                <w:rFonts w:eastAsiaTheme="minorEastAsia" w:cstheme="minorBidi"/>
                <w:smallCaps w:val="0"/>
                <w:noProof/>
                <w:sz w:val="24"/>
                <w:szCs w:val="24"/>
              </w:rPr>
              <w:tab/>
            </w:r>
            <w:r w:rsidRPr="00687B13">
              <w:rPr>
                <w:rStyle w:val="Hyperlink"/>
                <w:noProof/>
              </w:rPr>
              <w:t>Web 2.0 Knowledge Management/Generation Systems (Non-Comprehensive)</w:t>
            </w:r>
            <w:r>
              <w:rPr>
                <w:noProof/>
                <w:webHidden/>
              </w:rPr>
              <w:tab/>
            </w:r>
            <w:r>
              <w:rPr>
                <w:noProof/>
                <w:webHidden/>
              </w:rPr>
              <w:fldChar w:fldCharType="begin"/>
            </w:r>
            <w:r>
              <w:rPr>
                <w:noProof/>
                <w:webHidden/>
              </w:rPr>
              <w:instrText xml:space="preserve"> PAGEREF _Toc95412862 \h </w:instrText>
            </w:r>
            <w:r>
              <w:rPr>
                <w:noProof/>
                <w:webHidden/>
              </w:rPr>
            </w:r>
            <w:r>
              <w:rPr>
                <w:noProof/>
                <w:webHidden/>
              </w:rPr>
              <w:fldChar w:fldCharType="separate"/>
            </w:r>
            <w:r w:rsidR="00453BFE">
              <w:rPr>
                <w:noProof/>
                <w:webHidden/>
              </w:rPr>
              <w:t>23</w:t>
            </w:r>
            <w:r>
              <w:rPr>
                <w:noProof/>
                <w:webHidden/>
              </w:rPr>
              <w:fldChar w:fldCharType="end"/>
            </w:r>
          </w:hyperlink>
        </w:p>
        <w:p w14:paraId="28BE50B6" w14:textId="41D9DDAE" w:rsidR="00AA7401" w:rsidRDefault="00AA7401">
          <w:pPr>
            <w:pStyle w:val="TOC1"/>
            <w:tabs>
              <w:tab w:val="right" w:leader="dot" w:pos="10790"/>
            </w:tabs>
            <w:rPr>
              <w:rFonts w:eastAsiaTheme="minorEastAsia" w:cstheme="minorBidi"/>
              <w:b w:val="0"/>
              <w:bCs w:val="0"/>
              <w:caps w:val="0"/>
              <w:noProof/>
              <w:sz w:val="24"/>
              <w:szCs w:val="24"/>
            </w:rPr>
          </w:pPr>
          <w:hyperlink w:anchor="_Toc95412863" w:history="1">
            <w:r w:rsidRPr="00687B13">
              <w:rPr>
                <w:rStyle w:val="Hyperlink"/>
                <w:noProof/>
              </w:rPr>
              <w:t>Gantt Chart</w:t>
            </w:r>
            <w:r>
              <w:rPr>
                <w:noProof/>
                <w:webHidden/>
              </w:rPr>
              <w:tab/>
            </w:r>
            <w:r>
              <w:rPr>
                <w:noProof/>
                <w:webHidden/>
              </w:rPr>
              <w:fldChar w:fldCharType="begin"/>
            </w:r>
            <w:r>
              <w:rPr>
                <w:noProof/>
                <w:webHidden/>
              </w:rPr>
              <w:instrText xml:space="preserve"> PAGEREF _Toc95412863 \h </w:instrText>
            </w:r>
            <w:r>
              <w:rPr>
                <w:noProof/>
                <w:webHidden/>
              </w:rPr>
            </w:r>
            <w:r>
              <w:rPr>
                <w:noProof/>
                <w:webHidden/>
              </w:rPr>
              <w:fldChar w:fldCharType="separate"/>
            </w:r>
            <w:r w:rsidR="00453BFE">
              <w:rPr>
                <w:noProof/>
                <w:webHidden/>
              </w:rPr>
              <w:t>25</w:t>
            </w:r>
            <w:r>
              <w:rPr>
                <w:noProof/>
                <w:webHidden/>
              </w:rPr>
              <w:fldChar w:fldCharType="end"/>
            </w:r>
          </w:hyperlink>
        </w:p>
        <w:p w14:paraId="282B20F9" w14:textId="2C062003" w:rsidR="00AA7401" w:rsidRDefault="00AA7401">
          <w:pPr>
            <w:pStyle w:val="TOC1"/>
            <w:tabs>
              <w:tab w:val="right" w:leader="dot" w:pos="10790"/>
            </w:tabs>
            <w:rPr>
              <w:rFonts w:eastAsiaTheme="minorEastAsia" w:cstheme="minorBidi"/>
              <w:b w:val="0"/>
              <w:bCs w:val="0"/>
              <w:caps w:val="0"/>
              <w:noProof/>
              <w:sz w:val="24"/>
              <w:szCs w:val="24"/>
            </w:rPr>
          </w:pPr>
          <w:hyperlink w:anchor="_Toc95412864" w:history="1">
            <w:r w:rsidRPr="00687B13">
              <w:rPr>
                <w:rStyle w:val="Hyperlink"/>
                <w:noProof/>
              </w:rPr>
              <w:t>Financials</w:t>
            </w:r>
            <w:r>
              <w:rPr>
                <w:noProof/>
                <w:webHidden/>
              </w:rPr>
              <w:tab/>
            </w:r>
            <w:r>
              <w:rPr>
                <w:noProof/>
                <w:webHidden/>
              </w:rPr>
              <w:fldChar w:fldCharType="begin"/>
            </w:r>
            <w:r>
              <w:rPr>
                <w:noProof/>
                <w:webHidden/>
              </w:rPr>
              <w:instrText xml:space="preserve"> PAGEREF _Toc95412864 \h </w:instrText>
            </w:r>
            <w:r>
              <w:rPr>
                <w:noProof/>
                <w:webHidden/>
              </w:rPr>
            </w:r>
            <w:r>
              <w:rPr>
                <w:noProof/>
                <w:webHidden/>
              </w:rPr>
              <w:fldChar w:fldCharType="separate"/>
            </w:r>
            <w:r w:rsidR="00453BFE">
              <w:rPr>
                <w:noProof/>
                <w:webHidden/>
              </w:rPr>
              <w:t>26</w:t>
            </w:r>
            <w:r>
              <w:rPr>
                <w:noProof/>
                <w:webHidden/>
              </w:rPr>
              <w:fldChar w:fldCharType="end"/>
            </w:r>
          </w:hyperlink>
        </w:p>
        <w:p w14:paraId="199CB58B" w14:textId="5C5DB36B" w:rsidR="00AA7401" w:rsidRDefault="00AA7401">
          <w:pPr>
            <w:pStyle w:val="TOC1"/>
            <w:tabs>
              <w:tab w:val="right" w:leader="dot" w:pos="10790"/>
            </w:tabs>
            <w:rPr>
              <w:rFonts w:eastAsiaTheme="minorEastAsia" w:cstheme="minorBidi"/>
              <w:b w:val="0"/>
              <w:bCs w:val="0"/>
              <w:caps w:val="0"/>
              <w:noProof/>
              <w:sz w:val="24"/>
              <w:szCs w:val="24"/>
            </w:rPr>
          </w:pPr>
          <w:hyperlink w:anchor="_Toc95412865" w:history="1">
            <w:r w:rsidRPr="00687B13">
              <w:rPr>
                <w:rStyle w:val="Hyperlink"/>
                <w:noProof/>
              </w:rPr>
              <w:t>References</w:t>
            </w:r>
            <w:r>
              <w:rPr>
                <w:noProof/>
                <w:webHidden/>
              </w:rPr>
              <w:tab/>
            </w:r>
            <w:r>
              <w:rPr>
                <w:noProof/>
                <w:webHidden/>
              </w:rPr>
              <w:fldChar w:fldCharType="begin"/>
            </w:r>
            <w:r>
              <w:rPr>
                <w:noProof/>
                <w:webHidden/>
              </w:rPr>
              <w:instrText xml:space="preserve"> PAGEREF _Toc95412865 \h </w:instrText>
            </w:r>
            <w:r>
              <w:rPr>
                <w:noProof/>
                <w:webHidden/>
              </w:rPr>
            </w:r>
            <w:r>
              <w:rPr>
                <w:noProof/>
                <w:webHidden/>
              </w:rPr>
              <w:fldChar w:fldCharType="separate"/>
            </w:r>
            <w:r w:rsidR="00453BFE">
              <w:rPr>
                <w:noProof/>
                <w:webHidden/>
              </w:rPr>
              <w:t>26</w:t>
            </w:r>
            <w:r>
              <w:rPr>
                <w:noProof/>
                <w:webHidden/>
              </w:rPr>
              <w:fldChar w:fldCharType="end"/>
            </w:r>
          </w:hyperlink>
        </w:p>
        <w:p w14:paraId="4BCCEAD5" w14:textId="01ADC879" w:rsidR="00AA7401" w:rsidRDefault="00AA7401" w:rsidP="00AA7401">
          <w:pPr>
            <w:pStyle w:val="TOC2"/>
            <w:tabs>
              <w:tab w:val="right" w:leader="dot" w:pos="10790"/>
            </w:tabs>
            <w:rPr>
              <w:rFonts w:eastAsiaTheme="minorEastAsia" w:cstheme="minorBidi"/>
              <w:smallCaps w:val="0"/>
              <w:noProof/>
              <w:sz w:val="24"/>
              <w:szCs w:val="24"/>
            </w:rPr>
          </w:pPr>
          <w:hyperlink w:anchor="_Toc95412866" w:history="1">
            <w:r w:rsidRPr="00AA7401">
              <w:rPr>
                <w:rStyle w:val="Hyperlink"/>
                <w:b/>
                <w:bCs/>
                <w:noProof/>
              </w:rPr>
              <w:t>Annotated Bibliography</w:t>
            </w:r>
            <w:r w:rsidRPr="00AA7401">
              <w:rPr>
                <w:noProof/>
                <w:webHidden/>
              </w:rPr>
              <w:tab/>
            </w:r>
            <w:r w:rsidRPr="00AA7401">
              <w:rPr>
                <w:noProof/>
                <w:webHidden/>
              </w:rPr>
              <w:fldChar w:fldCharType="begin"/>
            </w:r>
            <w:r w:rsidRPr="00AA7401">
              <w:rPr>
                <w:noProof/>
                <w:webHidden/>
              </w:rPr>
              <w:instrText xml:space="preserve"> PAGEREF _Toc95412866 \h </w:instrText>
            </w:r>
            <w:r w:rsidRPr="00AA7401">
              <w:rPr>
                <w:noProof/>
                <w:webHidden/>
              </w:rPr>
            </w:r>
            <w:r w:rsidRPr="00AA7401">
              <w:rPr>
                <w:noProof/>
                <w:webHidden/>
              </w:rPr>
              <w:fldChar w:fldCharType="separate"/>
            </w:r>
            <w:r w:rsidR="00453BFE">
              <w:rPr>
                <w:noProof/>
                <w:webHidden/>
              </w:rPr>
              <w:t>26</w:t>
            </w:r>
            <w:r w:rsidRPr="00AA7401">
              <w:rPr>
                <w:noProof/>
                <w:webHidden/>
              </w:rPr>
              <w:fldChar w:fldCharType="end"/>
            </w:r>
          </w:hyperlink>
        </w:p>
        <w:p w14:paraId="0C889EE3" w14:textId="5DAFEC84" w:rsidR="00AA7401" w:rsidRDefault="00AA7401">
          <w:pPr>
            <w:pStyle w:val="TOC1"/>
            <w:tabs>
              <w:tab w:val="right" w:leader="dot" w:pos="10790"/>
            </w:tabs>
            <w:rPr>
              <w:rFonts w:eastAsiaTheme="minorEastAsia" w:cstheme="minorBidi"/>
              <w:b w:val="0"/>
              <w:bCs w:val="0"/>
              <w:caps w:val="0"/>
              <w:noProof/>
              <w:sz w:val="24"/>
              <w:szCs w:val="24"/>
            </w:rPr>
          </w:pPr>
          <w:hyperlink w:anchor="_Toc95412871" w:history="1">
            <w:r w:rsidRPr="00687B13">
              <w:rPr>
                <w:rStyle w:val="Hyperlink"/>
                <w:noProof/>
              </w:rPr>
              <w:t>Appendix</w:t>
            </w:r>
            <w:r>
              <w:rPr>
                <w:noProof/>
                <w:webHidden/>
              </w:rPr>
              <w:tab/>
            </w:r>
            <w:r>
              <w:rPr>
                <w:noProof/>
                <w:webHidden/>
              </w:rPr>
              <w:fldChar w:fldCharType="begin"/>
            </w:r>
            <w:r>
              <w:rPr>
                <w:noProof/>
                <w:webHidden/>
              </w:rPr>
              <w:instrText xml:space="preserve"> PAGEREF _Toc95412871 \h </w:instrText>
            </w:r>
            <w:r>
              <w:rPr>
                <w:noProof/>
                <w:webHidden/>
              </w:rPr>
            </w:r>
            <w:r>
              <w:rPr>
                <w:noProof/>
                <w:webHidden/>
              </w:rPr>
              <w:fldChar w:fldCharType="separate"/>
            </w:r>
            <w:r w:rsidR="00453BFE">
              <w:rPr>
                <w:noProof/>
                <w:webHidden/>
              </w:rPr>
              <w:t>30</w:t>
            </w:r>
            <w:r>
              <w:rPr>
                <w:noProof/>
                <w:webHidden/>
              </w:rPr>
              <w:fldChar w:fldCharType="end"/>
            </w:r>
          </w:hyperlink>
        </w:p>
        <w:p w14:paraId="704434F1" w14:textId="550818BA" w:rsidR="00AA7401" w:rsidRDefault="00AA7401">
          <w:pPr>
            <w:pStyle w:val="TOC2"/>
            <w:tabs>
              <w:tab w:val="right" w:leader="dot" w:pos="10790"/>
            </w:tabs>
            <w:rPr>
              <w:rFonts w:eastAsiaTheme="minorEastAsia" w:cstheme="minorBidi"/>
              <w:smallCaps w:val="0"/>
              <w:noProof/>
              <w:sz w:val="24"/>
              <w:szCs w:val="24"/>
            </w:rPr>
          </w:pPr>
          <w:hyperlink w:anchor="_Toc95412872" w:history="1">
            <w:r w:rsidRPr="00687B13">
              <w:rPr>
                <w:rStyle w:val="Hyperlink"/>
                <w:noProof/>
              </w:rPr>
              <w:t>Appendix A: Sequence Diagram of Academic Publishing Status Quo</w:t>
            </w:r>
            <w:r>
              <w:rPr>
                <w:noProof/>
                <w:webHidden/>
              </w:rPr>
              <w:tab/>
            </w:r>
            <w:r>
              <w:rPr>
                <w:noProof/>
                <w:webHidden/>
              </w:rPr>
              <w:fldChar w:fldCharType="begin"/>
            </w:r>
            <w:r>
              <w:rPr>
                <w:noProof/>
                <w:webHidden/>
              </w:rPr>
              <w:instrText xml:space="preserve"> PAGEREF _Toc95412872 \h </w:instrText>
            </w:r>
            <w:r>
              <w:rPr>
                <w:noProof/>
                <w:webHidden/>
              </w:rPr>
            </w:r>
            <w:r>
              <w:rPr>
                <w:noProof/>
                <w:webHidden/>
              </w:rPr>
              <w:fldChar w:fldCharType="separate"/>
            </w:r>
            <w:r w:rsidR="00453BFE">
              <w:rPr>
                <w:noProof/>
                <w:webHidden/>
              </w:rPr>
              <w:t>30</w:t>
            </w:r>
            <w:r>
              <w:rPr>
                <w:noProof/>
                <w:webHidden/>
              </w:rPr>
              <w:fldChar w:fldCharType="end"/>
            </w:r>
          </w:hyperlink>
        </w:p>
        <w:p w14:paraId="03AFF086" w14:textId="2A427161" w:rsidR="00AA7401" w:rsidRDefault="00AA7401">
          <w:pPr>
            <w:pStyle w:val="TOC2"/>
            <w:tabs>
              <w:tab w:val="right" w:leader="dot" w:pos="10790"/>
            </w:tabs>
            <w:rPr>
              <w:rFonts w:eastAsiaTheme="minorEastAsia" w:cstheme="minorBidi"/>
              <w:smallCaps w:val="0"/>
              <w:noProof/>
              <w:sz w:val="24"/>
              <w:szCs w:val="24"/>
            </w:rPr>
          </w:pPr>
          <w:hyperlink w:anchor="_Toc95412873" w:history="1">
            <w:r w:rsidRPr="00687B13">
              <w:rPr>
                <w:rStyle w:val="Hyperlink"/>
                <w:noProof/>
              </w:rPr>
              <w:t>Appendix B: Traditional vs. Decoupled Peer-Review Models</w:t>
            </w:r>
            <w:r>
              <w:rPr>
                <w:noProof/>
                <w:webHidden/>
              </w:rPr>
              <w:tab/>
            </w:r>
            <w:r>
              <w:rPr>
                <w:noProof/>
                <w:webHidden/>
              </w:rPr>
              <w:fldChar w:fldCharType="begin"/>
            </w:r>
            <w:r>
              <w:rPr>
                <w:noProof/>
                <w:webHidden/>
              </w:rPr>
              <w:instrText xml:space="preserve"> PAGEREF _Toc95412873 \h </w:instrText>
            </w:r>
            <w:r>
              <w:rPr>
                <w:noProof/>
                <w:webHidden/>
              </w:rPr>
            </w:r>
            <w:r>
              <w:rPr>
                <w:noProof/>
                <w:webHidden/>
              </w:rPr>
              <w:fldChar w:fldCharType="separate"/>
            </w:r>
            <w:r w:rsidR="00453BFE">
              <w:rPr>
                <w:noProof/>
                <w:webHidden/>
              </w:rPr>
              <w:t>31</w:t>
            </w:r>
            <w:r>
              <w:rPr>
                <w:noProof/>
                <w:webHidden/>
              </w:rPr>
              <w:fldChar w:fldCharType="end"/>
            </w:r>
          </w:hyperlink>
        </w:p>
        <w:p w14:paraId="0FAAF89C" w14:textId="0A645975" w:rsidR="00AA7401" w:rsidRDefault="00AA7401">
          <w:pPr>
            <w:pStyle w:val="TOC2"/>
            <w:tabs>
              <w:tab w:val="right" w:leader="dot" w:pos="10790"/>
            </w:tabs>
            <w:rPr>
              <w:rFonts w:eastAsiaTheme="minorEastAsia" w:cstheme="minorBidi"/>
              <w:smallCaps w:val="0"/>
              <w:noProof/>
              <w:sz w:val="24"/>
              <w:szCs w:val="24"/>
            </w:rPr>
          </w:pPr>
          <w:hyperlink w:anchor="_Toc95412874" w:history="1">
            <w:r w:rsidRPr="00687B13">
              <w:rPr>
                <w:rStyle w:val="Hyperlink"/>
                <w:noProof/>
              </w:rPr>
              <w:t>Appendix C: Shows how Government Funding has Shifted Priorities between 2000-2017</w:t>
            </w:r>
            <w:r>
              <w:rPr>
                <w:noProof/>
                <w:webHidden/>
              </w:rPr>
              <w:tab/>
            </w:r>
            <w:r>
              <w:rPr>
                <w:noProof/>
                <w:webHidden/>
              </w:rPr>
              <w:fldChar w:fldCharType="begin"/>
            </w:r>
            <w:r>
              <w:rPr>
                <w:noProof/>
                <w:webHidden/>
              </w:rPr>
              <w:instrText xml:space="preserve"> PAGEREF _Toc95412874 \h </w:instrText>
            </w:r>
            <w:r>
              <w:rPr>
                <w:noProof/>
                <w:webHidden/>
              </w:rPr>
            </w:r>
            <w:r>
              <w:rPr>
                <w:noProof/>
                <w:webHidden/>
              </w:rPr>
              <w:fldChar w:fldCharType="separate"/>
            </w:r>
            <w:r w:rsidR="00453BFE">
              <w:rPr>
                <w:noProof/>
                <w:webHidden/>
              </w:rPr>
              <w:t>32</w:t>
            </w:r>
            <w:r>
              <w:rPr>
                <w:noProof/>
                <w:webHidden/>
              </w:rPr>
              <w:fldChar w:fldCharType="end"/>
            </w:r>
          </w:hyperlink>
        </w:p>
        <w:p w14:paraId="041FED5B" w14:textId="2D10276E" w:rsidR="003C100A" w:rsidRDefault="003C100A">
          <w:r>
            <w:rPr>
              <w:b/>
              <w:bCs/>
              <w:noProof/>
            </w:rPr>
            <w:fldChar w:fldCharType="end"/>
          </w:r>
        </w:p>
      </w:sdtContent>
    </w:sdt>
    <w:p w14:paraId="7D10B00F" w14:textId="77777777" w:rsidR="003C100A" w:rsidRDefault="003C100A" w:rsidP="009F31CA">
      <w:pPr>
        <w:rPr>
          <w:rFonts w:asciiTheme="majorHAnsi" w:eastAsiaTheme="majorEastAsia" w:hAnsiTheme="majorHAnsi" w:cstheme="majorBidi"/>
          <w:b/>
          <w:bCs/>
          <w:color w:val="2F5496" w:themeColor="accent1" w:themeShade="BF"/>
          <w:sz w:val="28"/>
          <w:szCs w:val="28"/>
        </w:rPr>
      </w:pPr>
    </w:p>
    <w:p w14:paraId="53D86F08" w14:textId="31286298" w:rsidR="009F31CA" w:rsidRDefault="234FA076" w:rsidP="240EBD72">
      <w:pPr>
        <w:rPr>
          <w:b/>
          <w:bCs/>
          <w:sz w:val="40"/>
          <w:szCs w:val="40"/>
        </w:rPr>
      </w:pPr>
      <w:bookmarkStart w:id="0" w:name="_Toc95340303"/>
      <w:bookmarkStart w:id="1" w:name="_Toc95340380"/>
      <w:bookmarkStart w:id="2" w:name="_Toc95412851"/>
      <w:r w:rsidRPr="00E52FD0">
        <w:rPr>
          <w:rStyle w:val="Heading1Char"/>
          <w:b/>
          <w:bCs/>
          <w:sz w:val="40"/>
          <w:szCs w:val="40"/>
        </w:rPr>
        <w:t>Problem</w:t>
      </w:r>
      <w:bookmarkEnd w:id="0"/>
      <w:bookmarkEnd w:id="1"/>
      <w:bookmarkEnd w:id="2"/>
      <w:r w:rsidR="43F39013" w:rsidRPr="240EBD72">
        <w:rPr>
          <w:b/>
          <w:bCs/>
          <w:sz w:val="40"/>
          <w:szCs w:val="40"/>
        </w:rPr>
        <w:t>:</w:t>
      </w:r>
    </w:p>
    <w:p w14:paraId="636CAA02" w14:textId="7E219DA1" w:rsidR="004B17B6" w:rsidRDefault="004324BE" w:rsidP="58DC4B36">
      <w:r w:rsidRPr="004324BE">
        <w:rPr>
          <w:noProof/>
        </w:rPr>
        <w:drawing>
          <wp:inline distT="0" distB="0" distL="0" distR="0" wp14:anchorId="4798F3BA" wp14:editId="4CD9EB18">
            <wp:extent cx="6883400" cy="3796706"/>
            <wp:effectExtent l="0" t="0" r="0" b="63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a:stretch>
                      <a:fillRect/>
                    </a:stretch>
                  </pic:blipFill>
                  <pic:spPr>
                    <a:xfrm>
                      <a:off x="0" y="0"/>
                      <a:ext cx="6927632" cy="3821103"/>
                    </a:xfrm>
                    <a:prstGeom prst="rect">
                      <a:avLst/>
                    </a:prstGeom>
                  </pic:spPr>
                </pic:pic>
              </a:graphicData>
            </a:graphic>
          </wp:inline>
        </w:drawing>
      </w:r>
    </w:p>
    <w:p w14:paraId="64E34156" w14:textId="3A401F54" w:rsidR="004B17B6" w:rsidRDefault="7E4A4E60" w:rsidP="58DC4B36">
      <w:r w:rsidRPr="240EBD72">
        <w:rPr>
          <w:b/>
          <w:bCs/>
        </w:rPr>
        <w:t>Figure 0</w:t>
      </w:r>
      <w:r>
        <w:t xml:space="preserve">: </w:t>
      </w:r>
      <w:r w:rsidR="11B56F79">
        <w:t xml:space="preserve">Basic </w:t>
      </w:r>
      <w:r w:rsidR="7D8C691B">
        <w:t>sketch of the status quo in Academic Publishing post-internet</w:t>
      </w:r>
      <w:r w:rsidR="31572A3D">
        <w:t>.</w:t>
      </w:r>
      <w:r w:rsidR="3CFFEC52">
        <w:t xml:space="preserve"> Publishers have an outsized control of the ecosystem for the value they </w:t>
      </w:r>
      <w:bookmarkStart w:id="3" w:name="_Int_B1eeivQ1"/>
      <w:r w:rsidR="3CFFEC52">
        <w:t>offer</w:t>
      </w:r>
      <w:bookmarkEnd w:id="3"/>
      <w:r w:rsidR="00EE1D92">
        <w:t xml:space="preserve">: </w:t>
      </w:r>
      <w:r w:rsidR="4A825200">
        <w:t>digital marketing</w:t>
      </w:r>
      <w:r w:rsidR="3CFFEC52">
        <w:t>.</w:t>
      </w:r>
      <w:r w:rsidR="00EE1D92">
        <w:t xml:space="preserve">  </w:t>
      </w:r>
      <w:r w:rsidR="00EE1D92" w:rsidRPr="007A0793">
        <w:t>This has inadvertent negative effects on the efficacy and health of the Scientific Commons.</w:t>
      </w:r>
    </w:p>
    <w:p w14:paraId="0C11AC3E" w14:textId="08D6923E" w:rsidR="004B17B6" w:rsidRDefault="3FEE7E94" w:rsidP="58DC4B36">
      <w:r>
        <w:t xml:space="preserve">Big Science </w:t>
      </w:r>
      <w:r w:rsidR="341601CE">
        <w:t xml:space="preserve">Publishing </w:t>
      </w:r>
      <w:r w:rsidR="00825812">
        <w:t xml:space="preserve">not only </w:t>
      </w:r>
      <w:r w:rsidR="341601CE">
        <w:t>own</w:t>
      </w:r>
      <w:r w:rsidR="00825812">
        <w:t>s</w:t>
      </w:r>
      <w:r w:rsidR="52ECA8D1">
        <w:t xml:space="preserve"> the journals that dis</w:t>
      </w:r>
      <w:r w:rsidR="3B350A39">
        <w:t>s</w:t>
      </w:r>
      <w:r w:rsidR="52ECA8D1">
        <w:t>eminate scientific knowledge,</w:t>
      </w:r>
      <w:r w:rsidR="341601CE">
        <w:t xml:space="preserve"> </w:t>
      </w:r>
      <w:r w:rsidR="3213C89A">
        <w:t>but</w:t>
      </w:r>
      <w:r w:rsidR="00825812">
        <w:t xml:space="preserve"> control</w:t>
      </w:r>
      <w:r w:rsidR="3213C89A">
        <w:t xml:space="preserve"> </w:t>
      </w:r>
      <w:r w:rsidR="341601CE">
        <w:t>the workflow</w:t>
      </w:r>
      <w:r w:rsidR="554DF77E">
        <w:t xml:space="preserve"> of </w:t>
      </w:r>
      <w:r w:rsidR="53D7566C">
        <w:t>s</w:t>
      </w:r>
      <w:r w:rsidR="554DF77E">
        <w:t>cience</w:t>
      </w:r>
      <w:r w:rsidR="7680DB3B">
        <w:t xml:space="preserve"> itself</w:t>
      </w:r>
      <w:r w:rsidR="73A0F9A8">
        <w:t xml:space="preserve"> (Figure 1</w:t>
      </w:r>
      <w:r w:rsidR="00BD14A8" w:rsidRPr="58DC4B36">
        <w:rPr>
          <w:rStyle w:val="FootnoteReference"/>
        </w:rPr>
        <w:footnoteReference w:id="3"/>
      </w:r>
      <w:r w:rsidR="73A0F9A8">
        <w:t>)</w:t>
      </w:r>
      <w:r w:rsidR="5124492D">
        <w:t xml:space="preserve">. They </w:t>
      </w:r>
      <w:r w:rsidR="1ED7AA27">
        <w:t>manage</w:t>
      </w:r>
      <w:r w:rsidR="5124492D">
        <w:t xml:space="preserve"> the reputation system that determines a scientist’s career</w:t>
      </w:r>
      <w:r w:rsidR="13F2F3F1">
        <w:t xml:space="preserve"> and impact, as well as the funding </w:t>
      </w:r>
      <w:r w:rsidR="34F0C405">
        <w:t xml:space="preserve">potential </w:t>
      </w:r>
      <w:r w:rsidR="13F2F3F1">
        <w:t>available to them,</w:t>
      </w:r>
      <w:r w:rsidR="5124492D">
        <w:t xml:space="preserve"> and they own </w:t>
      </w:r>
      <w:bookmarkStart w:id="4" w:name="_Int_8ejQOpTN"/>
      <w:r w:rsidR="5124492D">
        <w:t>the overwhelming majority of</w:t>
      </w:r>
      <w:bookmarkEnd w:id="4"/>
      <w:r w:rsidR="5124492D">
        <w:t xml:space="preserve"> scientific copyrights. Any scientist must work within their system</w:t>
      </w:r>
      <w:r w:rsidR="00825812">
        <w:t xml:space="preserve"> </w:t>
      </w:r>
      <w:r w:rsidR="5124492D">
        <w:t xml:space="preserve">– the result of years </w:t>
      </w:r>
      <w:r w:rsidR="04A4CB56">
        <w:t>of labor, passion, and thought</w:t>
      </w:r>
      <w:r w:rsidR="37D2E721">
        <w:t xml:space="preserve"> – to </w:t>
      </w:r>
      <w:r w:rsidR="1D85769E">
        <w:t>survive</w:t>
      </w:r>
      <w:r w:rsidR="5321BA66">
        <w:t>,</w:t>
      </w:r>
      <w:r w:rsidR="1D85769E">
        <w:t xml:space="preserve"> let alone </w:t>
      </w:r>
      <w:r w:rsidR="37D2E721">
        <w:t>have any impact.</w:t>
      </w:r>
    </w:p>
    <w:p w14:paraId="7CA4E951" w14:textId="77777777" w:rsidR="00056B63" w:rsidRDefault="00056B63" w:rsidP="00056B63">
      <w:r>
        <w:t xml:space="preserve">However, science is </w:t>
      </w:r>
      <w:r w:rsidRPr="00C13903">
        <w:t xml:space="preserve">meant to be decentralized and distributed. </w:t>
      </w:r>
      <w:r w:rsidRPr="00C13903">
        <w:rPr>
          <w:b/>
          <w:bCs/>
        </w:rPr>
        <w:t xml:space="preserve">Decentralization and distribution are not only important on the principle of more people having access to </w:t>
      </w:r>
      <w:proofErr w:type="gramStart"/>
      <w:r w:rsidRPr="00C13903">
        <w:rPr>
          <w:b/>
          <w:bCs/>
        </w:rPr>
        <w:t>science, but</w:t>
      </w:r>
      <w:proofErr w:type="gramEnd"/>
      <w:r w:rsidRPr="00C13903">
        <w:rPr>
          <w:b/>
          <w:bCs/>
        </w:rPr>
        <w:t xml:space="preserve"> are required for any successful scientific endeavor</w:t>
      </w:r>
      <w:r w:rsidRPr="00C13903">
        <w:t xml:space="preserve">. </w:t>
      </w:r>
      <w:r>
        <w:t xml:space="preserve">It is no secret that </w:t>
      </w:r>
      <w:proofErr w:type="gramStart"/>
      <w:r w:rsidRPr="00C13903">
        <w:t>in order to</w:t>
      </w:r>
      <w:proofErr w:type="gramEnd"/>
      <w:r w:rsidRPr="00C13903">
        <w:t xml:space="preserve"> discover findings that are truly universal, findings must be verified and replicated by as many people as possible across geographic, governmental,</w:t>
      </w:r>
      <w:r>
        <w:t xml:space="preserve"> and institutional lines. A decentralized community of researchers seeking deeper truths is necessary for scientific knowledge to flourish.</w:t>
      </w:r>
    </w:p>
    <w:p w14:paraId="2AB4FEEF" w14:textId="77777777" w:rsidR="00056B63" w:rsidRDefault="00056B63" w:rsidP="58DC4B36"/>
    <w:p w14:paraId="2C078E63" w14:textId="6F1E874F" w:rsidR="004B17B6" w:rsidRDefault="222F8AC7" w:rsidP="58DC4B36">
      <w:pPr>
        <w:jc w:val="center"/>
      </w:pPr>
      <w:r>
        <w:rPr>
          <w:noProof/>
        </w:rPr>
        <w:lastRenderedPageBreak/>
        <w:drawing>
          <wp:inline distT="0" distB="0" distL="0" distR="0" wp14:anchorId="07D6AA65" wp14:editId="0394F1E5">
            <wp:extent cx="4607322" cy="4705350"/>
            <wp:effectExtent l="0" t="0" r="0" b="0"/>
            <wp:docPr id="1596907449" name="Picture 159690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07322" cy="4705350"/>
                    </a:xfrm>
                    <a:prstGeom prst="rect">
                      <a:avLst/>
                    </a:prstGeom>
                  </pic:spPr>
                </pic:pic>
              </a:graphicData>
            </a:graphic>
          </wp:inline>
        </w:drawing>
      </w:r>
    </w:p>
    <w:p w14:paraId="4F8B4FCB" w14:textId="6FB97C45" w:rsidR="58DC4B36" w:rsidRDefault="58DC4B36" w:rsidP="58DC4B36">
      <w:pPr>
        <w:jc w:val="center"/>
      </w:pPr>
    </w:p>
    <w:p w14:paraId="59E66C6A" w14:textId="07BD0B7F" w:rsidR="009F31CA" w:rsidRPr="00C526CC" w:rsidRDefault="52C6A59B" w:rsidP="58DC4B36">
      <w:pPr>
        <w:rPr>
          <w:i/>
          <w:iCs/>
        </w:rPr>
      </w:pPr>
      <w:r w:rsidRPr="002471B1">
        <w:t xml:space="preserve">The current system is </w:t>
      </w:r>
      <w:r w:rsidR="00971BBA" w:rsidRPr="002471B1">
        <w:t>compromising</w:t>
      </w:r>
      <w:r w:rsidRPr="002471B1">
        <w:t xml:space="preserve"> the scientific method as we know it. </w:t>
      </w:r>
      <w:r w:rsidR="00C34AE8" w:rsidRPr="002471B1">
        <w:t>This compromise is felt within science: n</w:t>
      </w:r>
      <w:r w:rsidR="00971BBA" w:rsidRPr="002471B1">
        <w:t>umerous Nobel Laureates and Fields Medalists</w:t>
      </w:r>
      <w:r w:rsidR="007D1F25" w:rsidRPr="002471B1">
        <w:t xml:space="preserve"> </w:t>
      </w:r>
      <w:r w:rsidR="00971BBA" w:rsidRPr="002471B1">
        <w:t xml:space="preserve">have </w:t>
      </w:r>
      <w:r w:rsidR="00C34AE8" w:rsidRPr="002471B1">
        <w:t xml:space="preserve">used </w:t>
      </w:r>
      <w:r w:rsidR="00971BBA" w:rsidRPr="002471B1">
        <w:t xml:space="preserve">their position to </w:t>
      </w:r>
      <w:r w:rsidR="007D1F25" w:rsidRPr="002471B1">
        <w:t>boycott</w:t>
      </w:r>
      <w:r w:rsidR="00971BBA" w:rsidRPr="002471B1">
        <w:t xml:space="preserve"> the state of publishing and use of bibliometrics. </w:t>
      </w:r>
      <w:r w:rsidR="00C34AE8" w:rsidRPr="002471B1">
        <w:t>An example of these boycotts is t</w:t>
      </w:r>
      <w:r w:rsidR="007D1F25" w:rsidRPr="002471B1">
        <w:t>he Cost of Knowledge</w:t>
      </w:r>
      <w:r w:rsidR="007D1F25" w:rsidRPr="002471B1">
        <w:rPr>
          <w:rStyle w:val="FootnoteReference"/>
        </w:rPr>
        <w:footnoteReference w:id="4"/>
      </w:r>
      <w:r w:rsidR="007D1F25" w:rsidRPr="002471B1">
        <w:t xml:space="preserve"> </w:t>
      </w:r>
      <w:r w:rsidR="00457E07" w:rsidRPr="002471B1">
        <w:t>protest</w:t>
      </w:r>
      <w:r w:rsidR="00ED10B8" w:rsidRPr="002471B1">
        <w:t xml:space="preserve"> </w:t>
      </w:r>
      <w:r w:rsidR="00457E07" w:rsidRPr="002471B1">
        <w:t xml:space="preserve">of </w:t>
      </w:r>
      <w:r w:rsidR="00ED10B8" w:rsidRPr="002471B1">
        <w:t>Elsevier</w:t>
      </w:r>
      <w:r w:rsidR="00C34AE8" w:rsidRPr="002471B1">
        <w:t>,</w:t>
      </w:r>
      <w:r w:rsidR="00457E07" w:rsidRPr="002471B1">
        <w:t xml:space="preserve"> the largest for-profit journal in the world</w:t>
      </w:r>
      <w:r w:rsidR="00C34AE8" w:rsidRPr="002471B1">
        <w:t>, which was initiated</w:t>
      </w:r>
      <w:r w:rsidR="00ED10B8" w:rsidRPr="002471B1">
        <w:t xml:space="preserve"> </w:t>
      </w:r>
      <w:r w:rsidR="00A74905" w:rsidRPr="002471B1">
        <w:t xml:space="preserve">in 2012 </w:t>
      </w:r>
      <w:r w:rsidR="00ED10B8" w:rsidRPr="002471B1">
        <w:t>by Fields Medalist Timothy Gowers</w:t>
      </w:r>
      <w:r w:rsidR="00A74905" w:rsidRPr="002471B1">
        <w:t xml:space="preserve"> of the University of Oxford. Over 80% of the nearly 16,000 signatories pledged not to publish in Elsevier.</w:t>
      </w:r>
      <w:r w:rsidR="00D9397F" w:rsidRPr="002471B1">
        <w:t xml:space="preserve"> </w:t>
      </w:r>
      <w:r w:rsidR="00D9397F" w:rsidRPr="002471B1">
        <w:t xml:space="preserve">However, four years </w:t>
      </w:r>
      <w:r w:rsidR="00D9397F" w:rsidRPr="002471B1">
        <w:t xml:space="preserve">after </w:t>
      </w:r>
      <w:r w:rsidR="00D9397F" w:rsidRPr="002471B1">
        <w:t>the signing of the Cost of Knowledge, only 38% of the original signatories maintain their commitments to their pledge, an indication of how difficult it is for even established</w:t>
      </w:r>
      <w:r w:rsidR="00D9397F">
        <w:t xml:space="preserve"> scientists and institutions to reform the system. </w:t>
      </w:r>
      <w:r w:rsidR="00C526CC">
        <w:t>Despite the difficulties, attempts continue to be made to combat the problems with Big Publishing:</w:t>
      </w:r>
      <w:r w:rsidR="00457E07">
        <w:t xml:space="preserve"> </w:t>
      </w:r>
      <w:r w:rsidR="00C526CC">
        <w:t>i</w:t>
      </w:r>
      <w:r w:rsidR="00457E07">
        <w:t>n 2019</w:t>
      </w:r>
      <w:r w:rsidR="00C526CC">
        <w:t>,</w:t>
      </w:r>
      <w:r w:rsidR="00457E07">
        <w:t xml:space="preserve"> the entire University of California (UC) system cancelled their subscriptions to Elsevier</w:t>
      </w:r>
      <w:r w:rsidR="00C34AE8">
        <w:t xml:space="preserve">, followed by MIT, University of North Carolina, and the State University of New York (SUNY) system. </w:t>
      </w:r>
      <w:r w:rsidR="00C526CC">
        <w:t xml:space="preserve">This push-and-pull is characteristic of the current landscape. Many scientists and research institutions want </w:t>
      </w:r>
      <w:proofErr w:type="gramStart"/>
      <w:r w:rsidR="00C526CC">
        <w:t>reform, but</w:t>
      </w:r>
      <w:proofErr w:type="gramEnd"/>
      <w:r w:rsidR="00C526CC">
        <w:t xml:space="preserve"> cannot maintain the</w:t>
      </w:r>
      <w:r w:rsidR="006574E7">
        <w:t>ir</w:t>
      </w:r>
      <w:r w:rsidR="00C526CC">
        <w:t xml:space="preserve"> momentum against the forces of Big Publishing. In the meantime, t</w:t>
      </w:r>
      <w:r w:rsidRPr="00C13903">
        <w:t>h</w:t>
      </w:r>
      <w:r w:rsidR="73832F2F" w:rsidRPr="00C13903">
        <w:t>e</w:t>
      </w:r>
      <w:r w:rsidR="73832F2F">
        <w:t xml:space="preserve"> quality of research has lowered</w:t>
      </w:r>
      <w:r w:rsidR="6666B523">
        <w:t>, public trust in science has faltered,</w:t>
      </w:r>
      <w:r w:rsidR="73832F2F">
        <w:t xml:space="preserve"> and </w:t>
      </w:r>
      <w:r w:rsidR="004F24EA">
        <w:t xml:space="preserve">scientific careers are full of painful moral compromises simply to exist. </w:t>
      </w:r>
      <w:r w:rsidR="00C85B95">
        <w:rPr>
          <w:i/>
          <w:iCs/>
        </w:rPr>
        <w:t>In its current state, the primary</w:t>
      </w:r>
      <w:r w:rsidR="004F24EA" w:rsidRPr="00C13903">
        <w:rPr>
          <w:i/>
          <w:iCs/>
        </w:rPr>
        <w:t xml:space="preserve"> </w:t>
      </w:r>
      <w:r w:rsidR="423C4920" w:rsidRPr="00C13903">
        <w:rPr>
          <w:i/>
          <w:iCs/>
        </w:rPr>
        <w:t xml:space="preserve">winners </w:t>
      </w:r>
      <w:r w:rsidR="00C85B95">
        <w:rPr>
          <w:i/>
          <w:iCs/>
        </w:rPr>
        <w:t xml:space="preserve">in the ecosystem </w:t>
      </w:r>
      <w:r w:rsidR="423C4920" w:rsidRPr="00C13903">
        <w:rPr>
          <w:i/>
          <w:iCs/>
        </w:rPr>
        <w:t>are the publishers</w:t>
      </w:r>
      <w:r w:rsidR="7B2670C7" w:rsidRPr="00C13903">
        <w:rPr>
          <w:i/>
          <w:iCs/>
        </w:rPr>
        <w:t xml:space="preserve"> and </w:t>
      </w:r>
      <w:r w:rsidR="13A1DBEE" w:rsidRPr="00C13903">
        <w:rPr>
          <w:i/>
          <w:iCs/>
        </w:rPr>
        <w:t>u</w:t>
      </w:r>
      <w:r w:rsidR="7B2670C7" w:rsidRPr="00C13903">
        <w:rPr>
          <w:i/>
          <w:iCs/>
        </w:rPr>
        <w:t>niversity administrators</w:t>
      </w:r>
      <w:r w:rsidR="423C4920" w:rsidRPr="00C13903">
        <w:rPr>
          <w:i/>
          <w:iCs/>
        </w:rPr>
        <w:t xml:space="preserve">. </w:t>
      </w:r>
    </w:p>
    <w:p w14:paraId="19EA4C8E" w14:textId="52B95859" w:rsidR="79047C86" w:rsidRDefault="290420D6" w:rsidP="58DC4B36">
      <w:r>
        <w:lastRenderedPageBreak/>
        <w:t>The current scientific process is:</w:t>
      </w:r>
      <w:r w:rsidR="4DD034C2">
        <w:t xml:space="preserve"> (S</w:t>
      </w:r>
      <w:r w:rsidR="468A0082">
        <w:t>e</w:t>
      </w:r>
      <w:r w:rsidR="3FD1C272">
        <w:t>e</w:t>
      </w:r>
      <w:r w:rsidR="468A0082">
        <w:t xml:space="preserve"> s</w:t>
      </w:r>
      <w:r w:rsidR="4DD034C2">
        <w:t xml:space="preserve">equence </w:t>
      </w:r>
      <w:r w:rsidR="037D758F">
        <w:t>d</w:t>
      </w:r>
      <w:r w:rsidR="4DD034C2">
        <w:t>iagram version in Appendix</w:t>
      </w:r>
      <w:r w:rsidR="4E06BB84">
        <w:t xml:space="preserve"> A</w:t>
      </w:r>
      <w:r w:rsidR="4DD034C2">
        <w:t>)</w:t>
      </w:r>
    </w:p>
    <w:p w14:paraId="2C3BFA16" w14:textId="1214DB47" w:rsidR="79047C86" w:rsidRDefault="79047C86" w:rsidP="008420DC">
      <w:pPr>
        <w:pStyle w:val="ListParagraph"/>
        <w:numPr>
          <w:ilvl w:val="0"/>
          <w:numId w:val="21"/>
        </w:numPr>
        <w:rPr>
          <w:rFonts w:eastAsiaTheme="minorEastAsia"/>
        </w:rPr>
      </w:pPr>
      <w:r>
        <w:t xml:space="preserve">A scientist creates a proposal for a grant. </w:t>
      </w:r>
    </w:p>
    <w:p w14:paraId="19E93516" w14:textId="5846775E" w:rsidR="79047C86" w:rsidRDefault="79047C86" w:rsidP="008420DC">
      <w:pPr>
        <w:pStyle w:val="ListParagraph"/>
        <w:numPr>
          <w:ilvl w:val="0"/>
          <w:numId w:val="21"/>
        </w:numPr>
      </w:pPr>
      <w:r>
        <w:t>If accepted, the proposal funds a project.</w:t>
      </w:r>
    </w:p>
    <w:p w14:paraId="4997C9A2" w14:textId="07FF5B36" w:rsidR="79047C86" w:rsidRDefault="79047C86" w:rsidP="008420DC">
      <w:pPr>
        <w:pStyle w:val="ListParagraph"/>
        <w:numPr>
          <w:ilvl w:val="0"/>
          <w:numId w:val="21"/>
        </w:numPr>
      </w:pPr>
      <w:r>
        <w:t xml:space="preserve">The scientists then </w:t>
      </w:r>
      <w:r w:rsidR="5D7C9F1D">
        <w:t>execute</w:t>
      </w:r>
      <w:r>
        <w:t xml:space="preserve"> the project (conducts experiments, writes the paper). </w:t>
      </w:r>
    </w:p>
    <w:p w14:paraId="546E8147" w14:textId="4C018B33" w:rsidR="79047C86" w:rsidRDefault="79047C86" w:rsidP="008420DC">
      <w:pPr>
        <w:pStyle w:val="ListParagraph"/>
        <w:numPr>
          <w:ilvl w:val="0"/>
          <w:numId w:val="21"/>
        </w:numPr>
      </w:pPr>
      <w:r>
        <w:t xml:space="preserve">The scientist then submits the paper for publishing. </w:t>
      </w:r>
    </w:p>
    <w:p w14:paraId="44503BC6" w14:textId="75FC5061" w:rsidR="79047C86" w:rsidRDefault="79047C86" w:rsidP="008420DC">
      <w:pPr>
        <w:pStyle w:val="ListParagraph"/>
        <w:numPr>
          <w:ilvl w:val="0"/>
          <w:numId w:val="21"/>
        </w:numPr>
      </w:pPr>
      <w:r>
        <w:t>Once in the publisher’s hands,</w:t>
      </w:r>
      <w:r w:rsidR="68B5FA31">
        <w:t xml:space="preserve"> editors either decid</w:t>
      </w:r>
      <w:r w:rsidR="3FECD4AF">
        <w:t>e to reject</w:t>
      </w:r>
      <w:r>
        <w:t xml:space="preserve"> it</w:t>
      </w:r>
      <w:r w:rsidR="4518D984">
        <w:t xml:space="preserve"> or </w:t>
      </w:r>
      <w:r w:rsidR="492DD57C">
        <w:t>whether</w:t>
      </w:r>
      <w:r w:rsidR="4518D984">
        <w:t xml:space="preserve"> it's worth going</w:t>
      </w:r>
      <w:r>
        <w:t xml:space="preserve"> through the peer review process. </w:t>
      </w:r>
    </w:p>
    <w:p w14:paraId="6657E5D1" w14:textId="5A8E4F9F" w:rsidR="79047C86" w:rsidRDefault="79047C86" w:rsidP="008420DC">
      <w:pPr>
        <w:pStyle w:val="ListParagraph"/>
        <w:numPr>
          <w:ilvl w:val="0"/>
          <w:numId w:val="21"/>
        </w:numPr>
      </w:pPr>
      <w:r>
        <w:t>The paper goes through peer review, 2-3x. Peer reviewers give comments and suggestions. The scientist makes adjustments</w:t>
      </w:r>
      <w:r w:rsidR="6C319259">
        <w:t>/corrections</w:t>
      </w:r>
      <w:r>
        <w:t xml:space="preserve">. </w:t>
      </w:r>
    </w:p>
    <w:p w14:paraId="23B18475" w14:textId="6BFFCA84" w:rsidR="79047C86" w:rsidRDefault="79047C86" w:rsidP="008420DC">
      <w:pPr>
        <w:pStyle w:val="ListParagraph"/>
        <w:numPr>
          <w:ilvl w:val="0"/>
          <w:numId w:val="21"/>
        </w:numPr>
      </w:pPr>
      <w:r>
        <w:t>The editor makes the decision regarding whether the paper is published.</w:t>
      </w:r>
    </w:p>
    <w:p w14:paraId="629802A2" w14:textId="16662A31" w:rsidR="79047C86" w:rsidRDefault="79047C86" w:rsidP="008420DC">
      <w:pPr>
        <w:pStyle w:val="ListParagraph"/>
        <w:numPr>
          <w:ilvl w:val="0"/>
          <w:numId w:val="21"/>
        </w:numPr>
      </w:pPr>
      <w:r>
        <w:t xml:space="preserve">If the editor decides to publish, the scientist pays the publishing company </w:t>
      </w:r>
      <w:r w:rsidR="25A5DDAC">
        <w:t>$</w:t>
      </w:r>
      <w:r>
        <w:t xml:space="preserve">2-10k to get their work published. </w:t>
      </w:r>
    </w:p>
    <w:p w14:paraId="4E8470EC" w14:textId="652A4506" w:rsidR="79047C86" w:rsidRDefault="79047C86" w:rsidP="008420DC">
      <w:pPr>
        <w:pStyle w:val="ListParagraph"/>
        <w:numPr>
          <w:ilvl w:val="0"/>
          <w:numId w:val="21"/>
        </w:numPr>
      </w:pPr>
      <w:r>
        <w:t xml:space="preserve">All copyright privileges to the document are signed over to the publishing company. </w:t>
      </w:r>
    </w:p>
    <w:p w14:paraId="405DA076" w14:textId="12F9F7AA" w:rsidR="00C85B95" w:rsidRDefault="290420D6" w:rsidP="00951CC1">
      <w:pPr>
        <w:pStyle w:val="ListParagraph"/>
        <w:numPr>
          <w:ilvl w:val="0"/>
          <w:numId w:val="21"/>
        </w:numPr>
      </w:pPr>
      <w:r>
        <w:t xml:space="preserve">The number of times a paper is cited, among </w:t>
      </w:r>
      <w:r w:rsidR="00951CC1">
        <w:t>other factors,</w:t>
      </w:r>
      <w:r>
        <w:t xml:space="preserve"> will then contribute to the scientist’s reputation score</w:t>
      </w:r>
      <w:r w:rsidR="00951CC1">
        <w:t xml:space="preserve">. </w:t>
      </w:r>
      <w:r w:rsidR="00494898">
        <w:t>T</w:t>
      </w:r>
      <w:r w:rsidR="009A4EEA">
        <w:t>wo</w:t>
      </w:r>
      <w:r w:rsidR="00951CC1">
        <w:t xml:space="preserve"> metrics are key in this calculation:</w:t>
      </w:r>
    </w:p>
    <w:p w14:paraId="30A6B4BB" w14:textId="099D7CC9" w:rsidR="00C85B95" w:rsidRDefault="00C85B95" w:rsidP="00C85B95">
      <w:pPr>
        <w:pStyle w:val="ListParagraph"/>
        <w:numPr>
          <w:ilvl w:val="1"/>
          <w:numId w:val="21"/>
        </w:numPr>
      </w:pPr>
      <w:r>
        <w:t>I</w:t>
      </w:r>
      <w:r w:rsidR="290420D6">
        <w:t>mpact factor</w:t>
      </w:r>
      <w:r w:rsidR="002642CB">
        <w:t xml:space="preserve"> (IF)</w:t>
      </w:r>
      <w:r w:rsidR="00951CC1">
        <w:t>: the ranking of the journal that published the paper</w:t>
      </w:r>
      <w:r w:rsidR="000605E7">
        <w:t>.</w:t>
      </w:r>
    </w:p>
    <w:p w14:paraId="4E49C2E9" w14:textId="57723513" w:rsidR="000605E7" w:rsidRDefault="290420D6" w:rsidP="000605E7">
      <w:pPr>
        <w:pStyle w:val="ListParagraph"/>
        <w:numPr>
          <w:ilvl w:val="1"/>
          <w:numId w:val="21"/>
        </w:numPr>
      </w:pPr>
      <w:r>
        <w:t>h-index</w:t>
      </w:r>
      <w:r w:rsidR="00C85B95">
        <w:t xml:space="preserve">: </w:t>
      </w:r>
      <w:r w:rsidR="00951CC1">
        <w:t>the rough average of citations a scientist has received per paper</w:t>
      </w:r>
      <w:r w:rsidR="000605E7">
        <w:t xml:space="preserve"> that is meant to be a composite metric for quantity (output), quality, and impact.</w:t>
      </w:r>
    </w:p>
    <w:p w14:paraId="2A6790A0" w14:textId="08A7046E" w:rsidR="79047C86" w:rsidRDefault="79047C86" w:rsidP="58DC4B36">
      <w:r>
        <w:t xml:space="preserve">The major ways that publishing companies exert a negative influence are: </w:t>
      </w:r>
    </w:p>
    <w:p w14:paraId="2B8EB01D" w14:textId="701BDE48" w:rsidR="00E332B9" w:rsidRPr="00E332B9" w:rsidRDefault="290420D6" w:rsidP="00E332B9">
      <w:pPr>
        <w:pStyle w:val="ListParagraph"/>
        <w:numPr>
          <w:ilvl w:val="0"/>
          <w:numId w:val="22"/>
        </w:numPr>
        <w:rPr>
          <w:rFonts w:eastAsiaTheme="minorEastAsia"/>
        </w:rPr>
      </w:pPr>
      <w:r>
        <w:t xml:space="preserve">Paywalls </w:t>
      </w:r>
      <w:r w:rsidR="008420DC">
        <w:t xml:space="preserve">– </w:t>
      </w:r>
      <w:r w:rsidR="00C85B95">
        <w:t xml:space="preserve">restrictions that require payment for access i.e., subscriptions - </w:t>
      </w:r>
      <w:r>
        <w:t>that prevent access to the pa</w:t>
      </w:r>
      <w:r w:rsidR="00E332B9">
        <w:t>pers</w:t>
      </w:r>
      <w:r w:rsidR="58FC2609">
        <w:t xml:space="preserve"> </w:t>
      </w:r>
      <w:r w:rsidR="58FC2609" w:rsidRPr="00E332B9">
        <w:t xml:space="preserve">that Publishers </w:t>
      </w:r>
      <w:r w:rsidR="2AF33996" w:rsidRPr="00E332B9">
        <w:t>did not</w:t>
      </w:r>
      <w:r w:rsidR="58FC2609" w:rsidRPr="00E332B9">
        <w:t xml:space="preserve"> produce.</w:t>
      </w:r>
    </w:p>
    <w:p w14:paraId="77F15FAA" w14:textId="6EA104CA" w:rsidR="79047C86" w:rsidRPr="00751823" w:rsidRDefault="00751823" w:rsidP="00E332B9">
      <w:pPr>
        <w:pStyle w:val="ListParagraph"/>
        <w:numPr>
          <w:ilvl w:val="0"/>
          <w:numId w:val="22"/>
        </w:numPr>
        <w:rPr>
          <w:rFonts w:eastAsiaTheme="minorEastAsia"/>
        </w:rPr>
      </w:pPr>
      <w:r w:rsidRPr="00751823">
        <w:t>The Incentive structure created to maintain their “quality” brand is useful from a business perspective but harmful to the scientific ecosystem at large.</w:t>
      </w:r>
    </w:p>
    <w:p w14:paraId="2C7B404A" w14:textId="3E5F86EB" w:rsidR="000B35DB" w:rsidRDefault="290420D6" w:rsidP="000B35DB">
      <w:r>
        <w:t>The problem with paywalls has been widely recognized</w:t>
      </w:r>
      <w:r w:rsidR="72A6E02D">
        <w:t xml:space="preserve"> </w:t>
      </w:r>
      <w:r w:rsidR="00592C0C">
        <w:t xml:space="preserve">and </w:t>
      </w:r>
      <w:r w:rsidR="000B35DB">
        <w:t>re-</w:t>
      </w:r>
      <w:r w:rsidR="00592C0C">
        <w:t>spawned</w:t>
      </w:r>
      <w:r w:rsidR="000B35DB">
        <w:rPr>
          <w:rStyle w:val="FootnoteReference"/>
        </w:rPr>
        <w:footnoteReference w:id="5"/>
      </w:r>
      <w:r w:rsidR="00592C0C">
        <w:t xml:space="preserve"> </w:t>
      </w:r>
      <w:r w:rsidR="72A6E02D">
        <w:t xml:space="preserve">the Open </w:t>
      </w:r>
      <w:r w:rsidR="000B35DB">
        <w:t>Science</w:t>
      </w:r>
      <w:r w:rsidR="72A6E02D">
        <w:t xml:space="preserve"> Movement</w:t>
      </w:r>
      <w:r w:rsidR="000B35DB">
        <w:t xml:space="preserve"> – which includes the Open Access Movement</w:t>
      </w:r>
      <w:r w:rsidR="315FF584">
        <w:t xml:space="preserve"> </w:t>
      </w:r>
      <w:r w:rsidR="0293C40F">
        <w:t>and Guerilla Open Access Movement</w:t>
      </w:r>
      <w:r w:rsidR="72A6E02D">
        <w:t>.</w:t>
      </w:r>
      <w:r>
        <w:t xml:space="preserve"> </w:t>
      </w:r>
      <w:r w:rsidR="1554C3DA">
        <w:t>Projects such as</w:t>
      </w:r>
      <w:r w:rsidR="0BD16161">
        <w:t xml:space="preserve"> ArXiv</w:t>
      </w:r>
      <w:r w:rsidR="6DC61A5A">
        <w:t xml:space="preserve"> (preprint journal)</w:t>
      </w:r>
      <w:r w:rsidR="0BD16161">
        <w:t xml:space="preserve">, </w:t>
      </w:r>
      <w:r w:rsidR="269BB2CD">
        <w:t>PLOS One</w:t>
      </w:r>
      <w:r w:rsidR="4CDC1E76">
        <w:t xml:space="preserve"> (major Open Access journal)</w:t>
      </w:r>
      <w:r w:rsidR="269BB2CD">
        <w:t xml:space="preserve">, </w:t>
      </w:r>
      <w:r w:rsidR="000B35DB">
        <w:t xml:space="preserve">Allen Institute (privately-owned Open Science Center), </w:t>
      </w:r>
      <w:r w:rsidR="0C3E9BB1">
        <w:t xml:space="preserve">and </w:t>
      </w:r>
      <w:r>
        <w:t>Sci</w:t>
      </w:r>
      <w:r w:rsidR="3B504845">
        <w:t>-</w:t>
      </w:r>
      <w:r>
        <w:t>Hub</w:t>
      </w:r>
      <w:r w:rsidR="41114F12">
        <w:t xml:space="preserve"> </w:t>
      </w:r>
      <w:r w:rsidR="6A8B4812">
        <w:t>(</w:t>
      </w:r>
      <w:r>
        <w:t>pirated access to journals</w:t>
      </w:r>
      <w:r w:rsidR="0302D43F">
        <w:t xml:space="preserve">) are </w:t>
      </w:r>
      <w:r w:rsidR="77505CB1">
        <w:t xml:space="preserve">examples of </w:t>
      </w:r>
      <w:r w:rsidR="0302D43F">
        <w:t>non-traditional ways of publishing and accessing knowledge</w:t>
      </w:r>
      <w:r w:rsidR="5B07E5AD">
        <w:t>.</w:t>
      </w:r>
      <w:r w:rsidR="000B35DB" w:rsidRPr="000B35DB">
        <w:t xml:space="preserve"> </w:t>
      </w:r>
    </w:p>
    <w:p w14:paraId="632208DB" w14:textId="79FFF388" w:rsidR="000B35DB" w:rsidRDefault="00751823" w:rsidP="000B35DB">
      <w:pPr>
        <w:spacing w:after="0" w:line="240" w:lineRule="auto"/>
        <w:jc w:val="center"/>
        <w:rPr>
          <w:rFonts w:ascii="Times New Roman" w:eastAsia="Times New Roman" w:hAnsi="Times New Roman" w:cs="Times New Roman"/>
          <w:sz w:val="24"/>
          <w:szCs w:val="24"/>
        </w:rPr>
      </w:pPr>
      <w:r w:rsidRPr="000B35DB">
        <w:rPr>
          <w:rFonts w:ascii="Times New Roman" w:eastAsia="Times New Roman" w:hAnsi="Times New Roman" w:cs="Times New Roman"/>
          <w:sz w:val="24"/>
          <w:szCs w:val="24"/>
        </w:rPr>
        <w:fldChar w:fldCharType="begin"/>
      </w:r>
      <w:r w:rsidRPr="000B35DB">
        <w:rPr>
          <w:rFonts w:ascii="Times New Roman" w:eastAsia="Times New Roman" w:hAnsi="Times New Roman" w:cs="Times New Roman"/>
          <w:sz w:val="24"/>
          <w:szCs w:val="24"/>
        </w:rPr>
        <w:instrText xml:space="preserve"> INCLUDEPICTURE "https://upload.wikimedia.org/wikipedia/commons/thumb/2/28/Osc2021-unesco-open-science-no-gray.png/640px-Osc2021-unesco-open-science-no-gray.png" \* MERGEFORMATINET </w:instrText>
      </w:r>
      <w:r w:rsidRPr="000B35DB">
        <w:rPr>
          <w:rFonts w:ascii="Times New Roman" w:eastAsia="Times New Roman" w:hAnsi="Times New Roman" w:cs="Times New Roman"/>
          <w:sz w:val="24"/>
          <w:szCs w:val="24"/>
        </w:rPr>
        <w:fldChar w:fldCharType="separate"/>
      </w:r>
      <w:r w:rsidRPr="000B35DB">
        <w:rPr>
          <w:rFonts w:ascii="Times New Roman" w:eastAsia="Times New Roman" w:hAnsi="Times New Roman" w:cs="Times New Roman"/>
          <w:noProof/>
          <w:sz w:val="24"/>
          <w:szCs w:val="24"/>
        </w:rPr>
        <w:drawing>
          <wp:inline distT="0" distB="0" distL="0" distR="0" wp14:anchorId="6B2E9C65" wp14:editId="7B04127F">
            <wp:extent cx="3847070" cy="1845276"/>
            <wp:effectExtent l="0" t="0" r="1270" b="0"/>
            <wp:docPr id="1" name="Picture 1" descr="Timeli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85962" cy="1911897"/>
                    </a:xfrm>
                    <a:prstGeom prst="rect">
                      <a:avLst/>
                    </a:prstGeom>
                    <a:noFill/>
                    <a:ln>
                      <a:noFill/>
                    </a:ln>
                  </pic:spPr>
                </pic:pic>
              </a:graphicData>
            </a:graphic>
          </wp:inline>
        </w:drawing>
      </w:r>
      <w:r w:rsidRPr="000B35DB">
        <w:rPr>
          <w:rFonts w:ascii="Times New Roman" w:eastAsia="Times New Roman" w:hAnsi="Times New Roman" w:cs="Times New Roman"/>
          <w:sz w:val="24"/>
          <w:szCs w:val="24"/>
        </w:rPr>
        <w:fldChar w:fldCharType="end"/>
      </w:r>
    </w:p>
    <w:p w14:paraId="20589E91" w14:textId="77777777" w:rsidR="000B35DB" w:rsidRDefault="000B35DB" w:rsidP="000B35DB">
      <w:pPr>
        <w:rPr>
          <w:rFonts w:eastAsia="Times New Roman" w:cstheme="minorHAnsi"/>
          <w:color w:val="000000" w:themeColor="text1"/>
        </w:rPr>
      </w:pPr>
      <w:r w:rsidRPr="000B35DB">
        <w:rPr>
          <w:rFonts w:eastAsia="Times New Roman" w:cstheme="minorHAnsi"/>
          <w:b/>
          <w:bCs/>
        </w:rPr>
        <w:t>Figure 2</w:t>
      </w:r>
      <w:r w:rsidRPr="000B35DB">
        <w:rPr>
          <w:rFonts w:eastAsia="Times New Roman" w:cstheme="minorHAnsi"/>
        </w:rPr>
        <w:t xml:space="preserve">: </w:t>
      </w:r>
      <w:r w:rsidRPr="000B35DB">
        <w:rPr>
          <w:rFonts w:eastAsia="Times New Roman" w:cstheme="minorHAnsi"/>
          <w:color w:val="000000" w:themeColor="text1"/>
          <w:shd w:val="clear" w:color="auto" w:fill="F8F9FA"/>
        </w:rPr>
        <w:t xml:space="preserve">Redrawn slide from presentation of Ana </w:t>
      </w:r>
      <w:proofErr w:type="spellStart"/>
      <w:r w:rsidRPr="000B35DB">
        <w:rPr>
          <w:rFonts w:eastAsia="Times New Roman" w:cstheme="minorHAnsi"/>
          <w:color w:val="000000" w:themeColor="text1"/>
          <w:shd w:val="clear" w:color="auto" w:fill="F8F9FA"/>
        </w:rPr>
        <w:t>Persic</w:t>
      </w:r>
      <w:proofErr w:type="spellEnd"/>
      <w:r w:rsidRPr="000B35DB">
        <w:rPr>
          <w:rFonts w:eastAsia="Times New Roman" w:cstheme="minorHAnsi"/>
          <w:color w:val="000000" w:themeColor="text1"/>
          <w:shd w:val="clear" w:color="auto" w:fill="F8F9FA"/>
        </w:rPr>
        <w:t>, Division of Science Policy and Capacity-Building (SC/PCB), UNESCO (France) presentation to Open Science Conference 2021, ZBW — Leibniz Information Centre for Economics, Germany</w:t>
      </w:r>
      <w:r>
        <w:rPr>
          <w:rStyle w:val="FootnoteReference"/>
          <w:rFonts w:eastAsia="Times New Roman" w:cstheme="minorHAnsi"/>
          <w:color w:val="000000" w:themeColor="text1"/>
          <w:shd w:val="clear" w:color="auto" w:fill="F8F9FA"/>
        </w:rPr>
        <w:footnoteReference w:id="6"/>
      </w:r>
      <w:r w:rsidRPr="000B35DB">
        <w:rPr>
          <w:rFonts w:eastAsia="Times New Roman" w:cstheme="minorHAnsi"/>
          <w:color w:val="000000" w:themeColor="text1"/>
          <w:shd w:val="clear" w:color="auto" w:fill="F8F9FA"/>
        </w:rPr>
        <w:t>.</w:t>
      </w:r>
    </w:p>
    <w:p w14:paraId="13923C85" w14:textId="26B28448" w:rsidR="000B35DB" w:rsidRDefault="000B35DB" w:rsidP="000B35DB">
      <w:pPr>
        <w:rPr>
          <w:rFonts w:ascii="Calibri" w:eastAsia="Calibri" w:hAnsi="Calibri" w:cs="Calibri"/>
        </w:rPr>
      </w:pPr>
      <w:r>
        <w:lastRenderedPageBreak/>
        <w:t xml:space="preserve">Governments around the globe have also been funding Open Access programs such as </w:t>
      </w:r>
      <w:hyperlink r:id="rId11" w:history="1">
        <w:r w:rsidRPr="000B35DB">
          <w:rPr>
            <w:rStyle w:val="Hyperlink"/>
            <w:rFonts w:ascii="Calibri" w:eastAsia="Calibri" w:hAnsi="Calibri" w:cs="Calibri"/>
          </w:rPr>
          <w:t>SPARC</w:t>
        </w:r>
      </w:hyperlink>
      <w:r>
        <w:rPr>
          <w:rFonts w:ascii="Calibri" w:eastAsia="Calibri" w:hAnsi="Calibri" w:cs="Calibri"/>
        </w:rPr>
        <w:t xml:space="preserve">, </w:t>
      </w:r>
      <w:hyperlink r:id="rId12" w:history="1">
        <w:r w:rsidRPr="000B35DB">
          <w:rPr>
            <w:rStyle w:val="Hyperlink"/>
            <w:rFonts w:ascii="Calibri" w:eastAsia="Calibri" w:hAnsi="Calibri" w:cs="Calibri"/>
          </w:rPr>
          <w:t>MIT’s Center for Collective Intelligence (MITCCI)</w:t>
        </w:r>
      </w:hyperlink>
      <w:r>
        <w:rPr>
          <w:rFonts w:ascii="Calibri" w:eastAsia="Calibri" w:hAnsi="Calibri" w:cs="Calibri"/>
        </w:rPr>
        <w:t xml:space="preserve">, </w:t>
      </w:r>
      <w:hyperlink r:id="rId13" w:history="1">
        <w:r w:rsidRPr="000B35DB">
          <w:rPr>
            <w:rStyle w:val="Hyperlink"/>
            <w:rFonts w:ascii="Calibri" w:eastAsia="Calibri" w:hAnsi="Calibri" w:cs="Calibri"/>
          </w:rPr>
          <w:t>Center for Open Science (COS)</w:t>
        </w:r>
      </w:hyperlink>
      <w:r>
        <w:rPr>
          <w:rFonts w:ascii="Calibri" w:eastAsia="Calibri" w:hAnsi="Calibri" w:cs="Calibri"/>
        </w:rPr>
        <w:t xml:space="preserve">, </w:t>
      </w:r>
      <w:hyperlink r:id="rId14" w:history="1">
        <w:r w:rsidRPr="000B35DB">
          <w:rPr>
            <w:rStyle w:val="Hyperlink"/>
            <w:rFonts w:ascii="Calibri" w:eastAsia="Calibri" w:hAnsi="Calibri" w:cs="Calibri"/>
          </w:rPr>
          <w:t>Open Research Europe (ORE)</w:t>
        </w:r>
      </w:hyperlink>
      <w:r>
        <w:rPr>
          <w:rFonts w:ascii="Calibri" w:eastAsia="Calibri" w:hAnsi="Calibri" w:cs="Calibri"/>
        </w:rPr>
        <w:t xml:space="preserve">, </w:t>
      </w:r>
      <w:hyperlink r:id="rId15" w:history="1">
        <w:r w:rsidRPr="000B35DB">
          <w:rPr>
            <w:rStyle w:val="Hyperlink"/>
            <w:rFonts w:ascii="Calibri" w:eastAsia="Calibri" w:hAnsi="Calibri" w:cs="Calibri"/>
          </w:rPr>
          <w:t>Research Center for Open Science and Data Platform (RCOS)</w:t>
        </w:r>
      </w:hyperlink>
      <w:r>
        <w:rPr>
          <w:rFonts w:ascii="Calibri" w:eastAsia="Calibri" w:hAnsi="Calibri" w:cs="Calibri"/>
        </w:rPr>
        <w:t xml:space="preserve"> etc.  </w:t>
      </w:r>
      <w:r w:rsidRPr="000B35DB">
        <w:rPr>
          <w:rFonts w:ascii="Calibri" w:eastAsia="Calibri" w:hAnsi="Calibri" w:cs="Calibri"/>
        </w:rPr>
        <w:t>The US’s Federal Research Public Access Act of 2006</w:t>
      </w:r>
      <w:r>
        <w:rPr>
          <w:rFonts w:ascii="Calibri" w:eastAsia="Calibri" w:hAnsi="Calibri" w:cs="Calibri"/>
        </w:rPr>
        <w:t xml:space="preserve"> required any US Federal Government Agency with a research budget greater than $100M to create an open access repository – this applies to 11 US agencies including NASA, EPA etc. With greater and greater frequency, universities are mandating their researchers to exclusively publish in Open Access Journals, some of which are government funded. These initiatives incite pushback from the commercial sector, including the instantiation of policies like SOPA, PROTECT IP Act, and Research Works Act, while evading the “Open Access” political barrage by using their brands to create high-profit and profile Open Access Journals. </w:t>
      </w:r>
    </w:p>
    <w:p w14:paraId="3C74EC69" w14:textId="3B077881" w:rsidR="000B35DB" w:rsidRDefault="000B35DB" w:rsidP="000B35DB">
      <w:pPr>
        <w:rPr>
          <w:rFonts w:ascii="Calibri" w:eastAsia="Calibri" w:hAnsi="Calibri" w:cs="Calibri"/>
          <w:b/>
          <w:bCs/>
        </w:rPr>
      </w:pPr>
      <w:r>
        <w:rPr>
          <w:rFonts w:ascii="Calibri" w:eastAsia="Calibri" w:hAnsi="Calibri" w:cs="Calibri"/>
        </w:rPr>
        <w:t>ORE was started and continues to be funded by the European Commission (EC). On behalf of ORE, the EC contractually pays F1000, a publisher, a flat fee of 780 EUR/paper to market ORE published papers on F1000’s platform.  Usually, publishing in Open Access Journals costs $10+k/paper</w:t>
      </w:r>
      <w:r w:rsidR="006574E7">
        <w:rPr>
          <w:rStyle w:val="FootnoteReference"/>
          <w:rFonts w:ascii="Calibri" w:eastAsia="Calibri" w:hAnsi="Calibri" w:cs="Calibri"/>
        </w:rPr>
        <w:footnoteReference w:id="7"/>
      </w:r>
      <w:r>
        <w:rPr>
          <w:rFonts w:ascii="Calibri" w:eastAsia="Calibri" w:hAnsi="Calibri" w:cs="Calibri"/>
        </w:rPr>
        <w:t xml:space="preserve">. This focus on </w:t>
      </w:r>
      <w:r w:rsidRPr="000B35DB">
        <w:rPr>
          <w:rFonts w:ascii="Calibri" w:eastAsia="Calibri" w:hAnsi="Calibri" w:cs="Calibri"/>
          <w:b/>
          <w:bCs/>
        </w:rPr>
        <w:t>Open Science/Access, though romantic, has from a macro perspective inadvertently hurt not-for-profit Professional Societies and shifted the costs from</w:t>
      </w:r>
      <w:r w:rsidR="009A4EEA">
        <w:rPr>
          <w:rFonts w:ascii="Calibri" w:eastAsia="Calibri" w:hAnsi="Calibri" w:cs="Calibri"/>
          <w:b/>
          <w:bCs/>
        </w:rPr>
        <w:t xml:space="preserve"> the</w:t>
      </w:r>
      <w:r w:rsidRPr="000B35DB">
        <w:rPr>
          <w:rFonts w:ascii="Calibri" w:eastAsia="Calibri" w:hAnsi="Calibri" w:cs="Calibri"/>
          <w:b/>
          <w:bCs/>
        </w:rPr>
        <w:t xml:space="preserve"> readers to the authors.</w:t>
      </w:r>
    </w:p>
    <w:p w14:paraId="6F9A81DF" w14:textId="552062B8" w:rsidR="000B35DB" w:rsidRDefault="00FC619B" w:rsidP="58DC4B36">
      <w:r w:rsidRPr="00252EA2">
        <w:t xml:space="preserve">Since the invention of </w:t>
      </w:r>
      <w:r w:rsidRPr="00252EA2">
        <w:t>decentralized autonomous organizations (</w:t>
      </w:r>
      <w:r w:rsidRPr="00252EA2">
        <w:t>DAO</w:t>
      </w:r>
      <w:r w:rsidRPr="00252EA2">
        <w:t>)</w:t>
      </w:r>
      <w:r w:rsidRPr="00252EA2">
        <w:t xml:space="preserve"> in 2016</w:t>
      </w:r>
      <w:r w:rsidRPr="00252EA2">
        <w:t xml:space="preserve">, </w:t>
      </w:r>
      <w:r w:rsidRPr="00252EA2">
        <w:t>there have been several attempts to address the problems of Open Science.</w:t>
      </w:r>
      <w:r w:rsidR="7C8EE613" w:rsidRPr="00252EA2">
        <w:t xml:space="preserve"> </w:t>
      </w:r>
      <w:r w:rsidRPr="00252EA2">
        <w:t>A</w:t>
      </w:r>
      <w:r w:rsidR="003C0BFA" w:rsidRPr="00252EA2">
        <w:t xml:space="preserve"> </w:t>
      </w:r>
      <w:r w:rsidR="7C8EE613" w:rsidRPr="00252EA2">
        <w:t>project</w:t>
      </w:r>
      <w:r w:rsidR="4252AD75" w:rsidRPr="00252EA2">
        <w:t xml:space="preserve"> called Open</w:t>
      </w:r>
      <w:r w:rsidR="75126AD5" w:rsidRPr="00252EA2">
        <w:t xml:space="preserve"> </w:t>
      </w:r>
      <w:r w:rsidR="4252AD75" w:rsidRPr="00252EA2">
        <w:t>Access</w:t>
      </w:r>
      <w:r w:rsidR="31DCBC4A" w:rsidRPr="00252EA2">
        <w:t xml:space="preserve"> </w:t>
      </w:r>
      <w:r w:rsidR="4252AD75" w:rsidRPr="00252EA2">
        <w:t>D</w:t>
      </w:r>
      <w:r w:rsidR="30C8F220" w:rsidRPr="00252EA2">
        <w:t>AO</w:t>
      </w:r>
      <w:r w:rsidR="5233E3B5" w:rsidRPr="00252EA2">
        <w:t xml:space="preserve"> </w:t>
      </w:r>
      <w:r w:rsidR="22766034" w:rsidRPr="00252EA2">
        <w:t xml:space="preserve">recently </w:t>
      </w:r>
      <w:r w:rsidR="621EB9A9" w:rsidRPr="00252EA2">
        <w:t>launched</w:t>
      </w:r>
      <w:r w:rsidRPr="00252EA2">
        <w:t xml:space="preserve"> </w:t>
      </w:r>
      <w:r w:rsidRPr="00252EA2">
        <w:t>(11/2021)</w:t>
      </w:r>
      <w:r w:rsidR="571667E3" w:rsidRPr="00252EA2">
        <w:t>,</w:t>
      </w:r>
      <w:r w:rsidR="22766034" w:rsidRPr="00252EA2">
        <w:t xml:space="preserve"> with the goal </w:t>
      </w:r>
      <w:r w:rsidR="3E10D9FE" w:rsidRPr="00252EA2">
        <w:t>of crowdsourcing funds to buy</w:t>
      </w:r>
      <w:r w:rsidR="22766034" w:rsidRPr="00252EA2">
        <w:t xml:space="preserve"> journals </w:t>
      </w:r>
      <w:r w:rsidR="2BE57B16" w:rsidRPr="00252EA2">
        <w:t>to quickly</w:t>
      </w:r>
      <w:r w:rsidR="22766034" w:rsidRPr="00252EA2">
        <w:t xml:space="preserve"> make their contents open</w:t>
      </w:r>
      <w:r w:rsidR="630B4373" w:rsidRPr="00252EA2">
        <w:t>-</w:t>
      </w:r>
      <w:r w:rsidR="22766034" w:rsidRPr="00252EA2">
        <w:t>access</w:t>
      </w:r>
      <w:r w:rsidR="37169E24" w:rsidRPr="00252EA2">
        <w:t>.</w:t>
      </w:r>
      <w:r w:rsidRPr="00252EA2">
        <w:t xml:space="preserve"> </w:t>
      </w:r>
      <w:r w:rsidR="37169E24" w:rsidRPr="00252EA2">
        <w:t xml:space="preserve">Most of these </w:t>
      </w:r>
      <w:r w:rsidRPr="00252EA2">
        <w:t>blockchain-based solution</w:t>
      </w:r>
      <w:r w:rsidR="37169E24" w:rsidRPr="00252EA2">
        <w:t xml:space="preserve">s address the </w:t>
      </w:r>
      <w:r w:rsidR="794718BC" w:rsidRPr="00252EA2">
        <w:t xml:space="preserve">paper </w:t>
      </w:r>
      <w:r w:rsidR="37169E24" w:rsidRPr="00252EA2">
        <w:t xml:space="preserve">access issue, but </w:t>
      </w:r>
      <w:r w:rsidR="37169E24" w:rsidRPr="00252EA2">
        <w:rPr>
          <w:b/>
          <w:bCs/>
          <w:i/>
          <w:iCs/>
        </w:rPr>
        <w:t>very rarely do any of the current projects address the governance or t</w:t>
      </w:r>
      <w:r w:rsidR="290420D6" w:rsidRPr="00252EA2">
        <w:rPr>
          <w:b/>
          <w:bCs/>
          <w:i/>
          <w:iCs/>
        </w:rPr>
        <w:t xml:space="preserve">he reputation </w:t>
      </w:r>
      <w:r w:rsidR="4F431D29" w:rsidRPr="00252EA2">
        <w:rPr>
          <w:b/>
          <w:bCs/>
          <w:i/>
          <w:iCs/>
        </w:rPr>
        <w:t xml:space="preserve">infrastructure of </w:t>
      </w:r>
      <w:r w:rsidR="34D39B77" w:rsidRPr="00252EA2">
        <w:rPr>
          <w:b/>
          <w:bCs/>
          <w:i/>
          <w:iCs/>
        </w:rPr>
        <w:t>a</w:t>
      </w:r>
      <w:r w:rsidR="4F431D29" w:rsidRPr="00252EA2">
        <w:rPr>
          <w:b/>
          <w:bCs/>
          <w:i/>
          <w:iCs/>
        </w:rPr>
        <w:t xml:space="preserve">cademic </w:t>
      </w:r>
      <w:r w:rsidR="046941CD" w:rsidRPr="00252EA2">
        <w:rPr>
          <w:b/>
          <w:bCs/>
          <w:i/>
          <w:iCs/>
        </w:rPr>
        <w:t>s</w:t>
      </w:r>
      <w:r w:rsidR="4F431D29" w:rsidRPr="00252EA2">
        <w:rPr>
          <w:b/>
          <w:bCs/>
          <w:i/>
          <w:iCs/>
        </w:rPr>
        <w:t>cience</w:t>
      </w:r>
      <w:r w:rsidR="0DF159BA" w:rsidRPr="00252EA2">
        <w:t xml:space="preserve">. </w:t>
      </w:r>
      <w:r w:rsidR="764907DA" w:rsidRPr="00252EA2">
        <w:t>These neglected issues are</w:t>
      </w:r>
      <w:r w:rsidR="2E5F522F" w:rsidRPr="00252EA2">
        <w:t xml:space="preserve"> arguably more</w:t>
      </w:r>
      <w:r w:rsidR="290420D6" w:rsidRPr="00252EA2">
        <w:t xml:space="preserve"> </w:t>
      </w:r>
      <w:r w:rsidR="1780E855" w:rsidRPr="00252EA2">
        <w:t>responsible for</w:t>
      </w:r>
      <w:r w:rsidR="290420D6" w:rsidRPr="00252EA2">
        <w:t xml:space="preserve"> the state of science today</w:t>
      </w:r>
      <w:r w:rsidR="00C67B69" w:rsidRPr="00252EA2">
        <w:t>.  P</w:t>
      </w:r>
      <w:r w:rsidR="115F916B" w:rsidRPr="00252EA2">
        <w:t xml:space="preserve">revious attempts </w:t>
      </w:r>
      <w:r w:rsidR="00C67B69" w:rsidRPr="00252EA2">
        <w:t>to change the reputation and governance metrics</w:t>
      </w:r>
      <w:r w:rsidR="115F916B" w:rsidRPr="00252EA2">
        <w:t xml:space="preserve"> </w:t>
      </w:r>
      <w:r w:rsidR="00C12B62" w:rsidRPr="00252EA2">
        <w:t xml:space="preserve">via gamification </w:t>
      </w:r>
      <w:r w:rsidR="115F916B" w:rsidRPr="00252EA2">
        <w:t>have failed</w:t>
      </w:r>
      <w:r w:rsidR="000B2AD7" w:rsidRPr="00252EA2">
        <w:t xml:space="preserve"> (see Competit</w:t>
      </w:r>
      <w:r w:rsidR="002C4147" w:rsidRPr="00252EA2">
        <w:t xml:space="preserve">ive/Collaborative </w:t>
      </w:r>
      <w:proofErr w:type="spellStart"/>
      <w:r w:rsidR="002C4147" w:rsidRPr="00252EA2">
        <w:t>DeSci</w:t>
      </w:r>
      <w:proofErr w:type="spellEnd"/>
      <w:r w:rsidR="002C4147" w:rsidRPr="00252EA2">
        <w:t xml:space="preserve"> Landscape </w:t>
      </w:r>
      <w:r w:rsidR="000B2AD7" w:rsidRPr="00252EA2">
        <w:t>section)</w:t>
      </w:r>
      <w:r w:rsidR="115F916B" w:rsidRPr="00252EA2">
        <w:t>.</w:t>
      </w:r>
    </w:p>
    <w:p w14:paraId="1227B337" w14:textId="2D3F7E1E" w:rsidR="79047C86" w:rsidRPr="000B35DB" w:rsidRDefault="000B35DB" w:rsidP="58DC4B36">
      <w:pPr>
        <w:rPr>
          <w:rFonts w:ascii="Calibri" w:eastAsia="Calibri" w:hAnsi="Calibri" w:cs="Calibri"/>
        </w:rPr>
      </w:pPr>
      <w:r>
        <w:rPr>
          <w:rFonts w:ascii="Calibri" w:eastAsia="Calibri" w:hAnsi="Calibri" w:cs="Calibri"/>
        </w:rPr>
        <w:t>Thus far, the pirating site Sci-Hub (launched 2011) from the Guerilla Open Access Movement has been the most effective tool for the Open Science Movement</w:t>
      </w:r>
      <w:r>
        <w:rPr>
          <w:rStyle w:val="FootnoteReference"/>
          <w:rFonts w:ascii="Calibri" w:eastAsia="Calibri" w:hAnsi="Calibri" w:cs="Calibri"/>
        </w:rPr>
        <w:footnoteReference w:id="8"/>
      </w:r>
      <w:r>
        <w:rPr>
          <w:rFonts w:ascii="Calibri" w:eastAsia="Calibri" w:hAnsi="Calibri" w:cs="Calibri"/>
        </w:rPr>
        <w:t xml:space="preserve">.  Sci-Hub is heavily used by scientific communities in developing countries like China, India, Iran, Kazakhstan etc. to bypass the untenable paywalls. Elsevier, American Chemical Society, and Wiley etc. all have lawsuits against Sci-Hub and have gotten the site blocked in many countries including the US and many Western countries since 2015. However, </w:t>
      </w:r>
      <w:proofErr w:type="gramStart"/>
      <w:r>
        <w:rPr>
          <w:rFonts w:ascii="Calibri" w:eastAsia="Calibri" w:hAnsi="Calibri" w:cs="Calibri"/>
        </w:rPr>
        <w:t>as long as</w:t>
      </w:r>
      <w:proofErr w:type="gramEnd"/>
      <w:r>
        <w:rPr>
          <w:rFonts w:ascii="Calibri" w:eastAsia="Calibri" w:hAnsi="Calibri" w:cs="Calibri"/>
        </w:rPr>
        <w:t xml:space="preserve"> one country maintains the site, everybody with a </w:t>
      </w:r>
      <w:proofErr w:type="spellStart"/>
      <w:r>
        <w:rPr>
          <w:rFonts w:ascii="Calibri" w:eastAsia="Calibri" w:hAnsi="Calibri" w:cs="Calibri"/>
        </w:rPr>
        <w:t>WiFi</w:t>
      </w:r>
      <w:proofErr w:type="spellEnd"/>
      <w:r>
        <w:rPr>
          <w:rFonts w:ascii="Calibri" w:eastAsia="Calibri" w:hAnsi="Calibri" w:cs="Calibri"/>
        </w:rPr>
        <w:t xml:space="preserve"> connection can access and its repository – made easier with VPN technology. In 2016, Sci-Hub founder Alexandra Elbakyan was listed #6 on the “Nature’s 10” – Springer Nature’s annual list of ten “people who mattered” in science. </w:t>
      </w:r>
      <w:r w:rsidRPr="000B35DB">
        <w:rPr>
          <w:rFonts w:ascii="Calibri" w:eastAsia="Calibri" w:hAnsi="Calibri" w:cs="Calibri"/>
          <w:b/>
          <w:bCs/>
        </w:rPr>
        <w:t>The most effective solution for the Open Access Movement so far is an illegal one; we must do better.</w:t>
      </w:r>
    </w:p>
    <w:p w14:paraId="2B0E16D1" w14:textId="0149D78B" w:rsidR="00BD70E8" w:rsidRDefault="00C67B69" w:rsidP="00C9238D">
      <w:r>
        <w:t>In the highly competitive world of academic research</w:t>
      </w:r>
      <w:r w:rsidR="000B2AD7">
        <w:t>,</w:t>
      </w:r>
      <w:r>
        <w:t xml:space="preserve"> scientists are forced to play the publisher’s game to survive as scientists. </w:t>
      </w:r>
      <w:r w:rsidR="290420D6">
        <w:t>The h-index</w:t>
      </w:r>
      <w:r>
        <w:rPr>
          <w:rStyle w:val="FootnoteReference"/>
        </w:rPr>
        <w:footnoteReference w:id="9"/>
      </w:r>
      <w:r w:rsidR="290420D6">
        <w:t xml:space="preserve"> and impact factor</w:t>
      </w:r>
      <w:r w:rsidR="00C9238D">
        <w:t xml:space="preserve"> (IF)</w:t>
      </w:r>
      <w:r w:rsidR="00C9238D">
        <w:rPr>
          <w:rStyle w:val="FootnoteReference"/>
        </w:rPr>
        <w:footnoteReference w:id="10"/>
      </w:r>
      <w:r w:rsidR="290420D6">
        <w:t xml:space="preserve"> of the journals are key elements of a scientist’s CV. The result is that </w:t>
      </w:r>
      <w:r w:rsidR="290420D6" w:rsidRPr="008D1E60">
        <w:rPr>
          <w:b/>
          <w:bCs/>
        </w:rPr>
        <w:t xml:space="preserve">researchers learn to game metrics by </w:t>
      </w:r>
      <w:r w:rsidR="697ABF1D" w:rsidRPr="008D1E60">
        <w:rPr>
          <w:b/>
          <w:bCs/>
        </w:rPr>
        <w:t xml:space="preserve">maximizing citations by </w:t>
      </w:r>
      <w:r w:rsidR="290420D6" w:rsidRPr="008D1E60">
        <w:rPr>
          <w:b/>
          <w:bCs/>
        </w:rPr>
        <w:t>getting published in major journals</w:t>
      </w:r>
      <w:r w:rsidR="47CF61C8" w:rsidRPr="008D1E60">
        <w:rPr>
          <w:b/>
          <w:bCs/>
        </w:rPr>
        <w:t xml:space="preserve">. </w:t>
      </w:r>
      <w:r w:rsidR="290420D6" w:rsidRPr="008D1E60">
        <w:rPr>
          <w:b/>
          <w:bCs/>
        </w:rPr>
        <w:t xml:space="preserve">This in turn has led </w:t>
      </w:r>
      <w:r w:rsidR="290420D6" w:rsidRPr="008D1E60">
        <w:rPr>
          <w:b/>
          <w:bCs/>
        </w:rPr>
        <w:lastRenderedPageBreak/>
        <w:t>to collusion: situations where, for instance, professors agree to cite each other’s papers as much as possible</w:t>
      </w:r>
      <w:r w:rsidR="779ABD8C" w:rsidRPr="008D1E60">
        <w:rPr>
          <w:b/>
          <w:bCs/>
        </w:rPr>
        <w:t xml:space="preserve"> (citation rings), p-hacking</w:t>
      </w:r>
      <w:r w:rsidR="00874E96" w:rsidRPr="008D1E60">
        <w:rPr>
          <w:rStyle w:val="FootnoteReference"/>
          <w:b/>
          <w:bCs/>
        </w:rPr>
        <w:footnoteReference w:id="11"/>
      </w:r>
      <w:r w:rsidR="779ABD8C" w:rsidRPr="008D1E60">
        <w:rPr>
          <w:b/>
          <w:bCs/>
        </w:rPr>
        <w:t>, paper mills</w:t>
      </w:r>
      <w:r w:rsidR="5246C11F" w:rsidRPr="008D1E60">
        <w:rPr>
          <w:b/>
          <w:bCs/>
        </w:rPr>
        <w:t>,</w:t>
      </w:r>
      <w:r w:rsidR="779ABD8C" w:rsidRPr="008D1E60">
        <w:rPr>
          <w:b/>
          <w:bCs/>
        </w:rPr>
        <w:t xml:space="preserve"> etc.</w:t>
      </w:r>
    </w:p>
    <w:p w14:paraId="07BCEFB0" w14:textId="046EE539" w:rsidR="00881913" w:rsidRPr="00AF655F" w:rsidRDefault="00990B57" w:rsidP="00C9238D">
      <w:r w:rsidRPr="00AF655F">
        <w:t>B</w:t>
      </w:r>
      <w:r w:rsidR="00C12B62" w:rsidRPr="00AF655F">
        <w:t>ibliometrics</w:t>
      </w:r>
      <w:r w:rsidR="0048202E" w:rsidRPr="00AF655F">
        <w:t xml:space="preserve"> is the field of</w:t>
      </w:r>
      <w:r w:rsidRPr="00AF655F">
        <w:t xml:space="preserve"> metrics</w:t>
      </w:r>
      <w:r w:rsidR="0048202E" w:rsidRPr="00AF655F">
        <w:t xml:space="preserve"> used for </w:t>
      </w:r>
      <w:r w:rsidRPr="00AF655F">
        <w:t>analysis of publications and their properties</w:t>
      </w:r>
      <w:r w:rsidR="0048202E" w:rsidRPr="00AF655F">
        <w:t>. In</w:t>
      </w:r>
      <w:r w:rsidR="00C12B62" w:rsidRPr="00AF655F">
        <w:t xml:space="preserve"> science</w:t>
      </w:r>
      <w:r w:rsidR="0048202E" w:rsidRPr="00AF655F">
        <w:t>, it</w:t>
      </w:r>
      <w:r w:rsidR="00C12B62" w:rsidRPr="00AF655F">
        <w:t xml:space="preserve"> is a discipline in and of itself.  </w:t>
      </w:r>
      <w:r w:rsidR="00BB02BB" w:rsidRPr="00AF655F">
        <w:t xml:space="preserve">Neither IF nor the h-index are respected metrics by the bibliometric </w:t>
      </w:r>
      <w:r w:rsidR="00881913" w:rsidRPr="00AF655F">
        <w:t>community</w:t>
      </w:r>
      <w:r w:rsidR="000B58FC" w:rsidRPr="00AF655F">
        <w:t xml:space="preserve"> </w:t>
      </w:r>
      <w:r w:rsidR="002C3945" w:rsidRPr="00AF655F">
        <w:t>and</w:t>
      </w:r>
      <w:r w:rsidR="000B58FC" w:rsidRPr="00AF655F">
        <w:t xml:space="preserve">, </w:t>
      </w:r>
      <w:r w:rsidR="002C3945" w:rsidRPr="00AF655F">
        <w:t>at this point</w:t>
      </w:r>
      <w:r w:rsidR="000B58FC" w:rsidRPr="00AF655F">
        <w:t xml:space="preserve">, </w:t>
      </w:r>
      <w:r w:rsidR="002C3945" w:rsidRPr="00AF655F">
        <w:t>most of the scientific community</w:t>
      </w:r>
      <w:r w:rsidRPr="00AF655F">
        <w:t>; y</w:t>
      </w:r>
      <w:r w:rsidR="00BB02BB" w:rsidRPr="00AF655F">
        <w:t>et these “invalid indicators” continue to</w:t>
      </w:r>
      <w:r w:rsidR="00881913" w:rsidRPr="00AF655F">
        <w:t xml:space="preserve"> be</w:t>
      </w:r>
      <w:r w:rsidR="00BB02BB" w:rsidRPr="00AF655F">
        <w:t xml:space="preserve"> used.</w:t>
      </w:r>
      <w:r w:rsidR="00881913" w:rsidRPr="00AF655F">
        <w:t xml:space="preserve"> </w:t>
      </w:r>
      <w:r w:rsidR="0048202E" w:rsidRPr="00AF655F">
        <w:t>In the present moment, u</w:t>
      </w:r>
      <w:r w:rsidR="000B58FC" w:rsidRPr="00AF655F">
        <w:t>niversity</w:t>
      </w:r>
      <w:r w:rsidR="00881913" w:rsidRPr="00AF655F">
        <w:t xml:space="preserve"> presidents and managers are generally more concerned </w:t>
      </w:r>
      <w:r w:rsidR="00100560" w:rsidRPr="00AF655F">
        <w:t>about “branding” and</w:t>
      </w:r>
      <w:r w:rsidR="00881913" w:rsidRPr="00AF655F">
        <w:t xml:space="preserve"> </w:t>
      </w:r>
      <w:r w:rsidR="00100560" w:rsidRPr="00AF655F">
        <w:t>the endless search for</w:t>
      </w:r>
      <w:r w:rsidR="00881913" w:rsidRPr="00AF655F">
        <w:t xml:space="preserve"> funding</w:t>
      </w:r>
      <w:r w:rsidR="00100560" w:rsidRPr="00AF655F">
        <w:t xml:space="preserve"> </w:t>
      </w:r>
      <w:r w:rsidR="00926648" w:rsidRPr="00AF655F">
        <w:t>than adhering to academic principles and values.</w:t>
      </w:r>
      <w:r w:rsidR="004C133B" w:rsidRPr="00AF655F">
        <w:t xml:space="preserve"> </w:t>
      </w:r>
      <w:r w:rsidR="0048202E" w:rsidRPr="00AF655F">
        <w:t>Attracting students and making money are no small tasks</w:t>
      </w:r>
      <w:r w:rsidR="000E7FCC" w:rsidRPr="00AF655F">
        <w:t xml:space="preserve">. </w:t>
      </w:r>
      <w:r w:rsidR="00741745" w:rsidRPr="00AF655F">
        <w:rPr>
          <w:b/>
          <w:bCs/>
          <w:i/>
          <w:iCs/>
        </w:rPr>
        <w:t>But k</w:t>
      </w:r>
      <w:r w:rsidR="000E7FCC" w:rsidRPr="00AF655F">
        <w:rPr>
          <w:b/>
          <w:bCs/>
          <w:i/>
          <w:iCs/>
        </w:rPr>
        <w:t>eeping up with the</w:t>
      </w:r>
      <w:r w:rsidR="006F1638" w:rsidRPr="00AF655F">
        <w:rPr>
          <w:b/>
          <w:bCs/>
          <w:i/>
          <w:iCs/>
        </w:rPr>
        <w:t xml:space="preserve"> </w:t>
      </w:r>
      <w:r w:rsidR="000E7FCC" w:rsidRPr="00AF655F">
        <w:rPr>
          <w:b/>
          <w:bCs/>
          <w:i/>
          <w:iCs/>
        </w:rPr>
        <w:t>rhetoric surrounding the globalization of the university market has kept a</w:t>
      </w:r>
      <w:r w:rsidR="004C133B" w:rsidRPr="00AF655F">
        <w:rPr>
          <w:b/>
          <w:bCs/>
          <w:i/>
          <w:iCs/>
        </w:rPr>
        <w:t>dministrators</w:t>
      </w:r>
      <w:r w:rsidR="006F1638" w:rsidRPr="00AF655F">
        <w:rPr>
          <w:b/>
          <w:bCs/>
          <w:i/>
          <w:iCs/>
        </w:rPr>
        <w:t xml:space="preserve"> (non-scientists)</w:t>
      </w:r>
      <w:r w:rsidR="004C133B" w:rsidRPr="00AF655F">
        <w:rPr>
          <w:b/>
          <w:bCs/>
          <w:i/>
          <w:iCs/>
        </w:rPr>
        <w:t xml:space="preserve"> </w:t>
      </w:r>
      <w:r w:rsidR="006F1638" w:rsidRPr="00AF655F">
        <w:rPr>
          <w:b/>
          <w:bCs/>
          <w:i/>
          <w:iCs/>
        </w:rPr>
        <w:t>busy and generally less attentive to the nuances of the metrics used to evaluate</w:t>
      </w:r>
      <w:r w:rsidR="002F5A4C" w:rsidRPr="00AF655F">
        <w:rPr>
          <w:b/>
          <w:bCs/>
          <w:i/>
          <w:iCs/>
        </w:rPr>
        <w:t xml:space="preserve"> and hire</w:t>
      </w:r>
      <w:r w:rsidR="006F1638" w:rsidRPr="00AF655F">
        <w:rPr>
          <w:b/>
          <w:bCs/>
          <w:i/>
          <w:iCs/>
        </w:rPr>
        <w:t xml:space="preserve"> their STEM professors</w:t>
      </w:r>
      <w:r w:rsidR="006F1638" w:rsidRPr="00AF655F">
        <w:t xml:space="preserve">. </w:t>
      </w:r>
      <w:r w:rsidR="0048202E" w:rsidRPr="00AF655F">
        <w:rPr>
          <w:b/>
          <w:bCs/>
        </w:rPr>
        <w:t>A</w:t>
      </w:r>
      <w:r w:rsidR="008E663B" w:rsidRPr="00AF655F">
        <w:rPr>
          <w:b/>
          <w:bCs/>
        </w:rPr>
        <w:t xml:space="preserve">dministrators </w:t>
      </w:r>
      <w:r w:rsidR="004C133B" w:rsidRPr="00AF655F">
        <w:rPr>
          <w:b/>
          <w:bCs/>
        </w:rPr>
        <w:t>are using the culture</w:t>
      </w:r>
      <w:r w:rsidR="0048202E" w:rsidRPr="00AF655F">
        <w:rPr>
          <w:b/>
          <w:bCs/>
        </w:rPr>
        <w:t>’</w:t>
      </w:r>
      <w:r w:rsidR="004C133B" w:rsidRPr="00AF655F">
        <w:rPr>
          <w:b/>
          <w:bCs/>
        </w:rPr>
        <w:t xml:space="preserve">s </w:t>
      </w:r>
      <w:r w:rsidR="00926648" w:rsidRPr="00AF655F">
        <w:rPr>
          <w:b/>
          <w:bCs/>
        </w:rPr>
        <w:t>current obsession with rankings and reductive composite single figures</w:t>
      </w:r>
      <w:r w:rsidR="002A0B14" w:rsidRPr="00AF655F">
        <w:rPr>
          <w:b/>
          <w:bCs/>
        </w:rPr>
        <w:t xml:space="preserve"> – simple for prospective students to digest </w:t>
      </w:r>
      <w:r w:rsidR="00AF655F" w:rsidRPr="00AF655F">
        <w:rPr>
          <w:b/>
          <w:bCs/>
        </w:rPr>
        <w:t>–</w:t>
      </w:r>
      <w:r w:rsidR="004C133B" w:rsidRPr="00AF655F">
        <w:rPr>
          <w:b/>
          <w:bCs/>
        </w:rPr>
        <w:t xml:space="preserve"> to </w:t>
      </w:r>
      <w:r w:rsidR="00A971BC" w:rsidRPr="00AF655F">
        <w:rPr>
          <w:b/>
          <w:bCs/>
        </w:rPr>
        <w:t xml:space="preserve">direct the perceived </w:t>
      </w:r>
      <w:r w:rsidR="004C133B" w:rsidRPr="00AF655F">
        <w:rPr>
          <w:b/>
          <w:bCs/>
        </w:rPr>
        <w:t xml:space="preserve">meaning of these </w:t>
      </w:r>
      <w:r w:rsidR="000E7FCC" w:rsidRPr="00AF655F">
        <w:rPr>
          <w:b/>
          <w:bCs/>
        </w:rPr>
        <w:t xml:space="preserve">invalid indicators </w:t>
      </w:r>
      <w:r w:rsidR="008E663B" w:rsidRPr="00AF655F">
        <w:rPr>
          <w:b/>
          <w:bCs/>
        </w:rPr>
        <w:t xml:space="preserve">to a preferred narrative. </w:t>
      </w:r>
      <w:r w:rsidR="0048202E" w:rsidRPr="00AF655F">
        <w:t>However, t</w:t>
      </w:r>
      <w:r w:rsidR="008E663B" w:rsidRPr="00AF655F">
        <w:t xml:space="preserve">hough </w:t>
      </w:r>
      <w:r w:rsidR="002E0D9F" w:rsidRPr="00AF655F">
        <w:t>bureaucrats maintain some blame</w:t>
      </w:r>
      <w:r w:rsidR="008E663B" w:rsidRPr="00AF655F">
        <w:t>, the proliferation of the h-index has largely been a grassroots phenomenon</w:t>
      </w:r>
      <w:r w:rsidR="00741745" w:rsidRPr="00AF655F">
        <w:t xml:space="preserve">. A deeper psychosocial analysis involves looking at the reasons why the prestige economy is perpetuated by scientists </w:t>
      </w:r>
      <w:proofErr w:type="gramStart"/>
      <w:r w:rsidR="00741745" w:rsidRPr="00AF655F">
        <w:t>themselves, and</w:t>
      </w:r>
      <w:proofErr w:type="gramEnd"/>
      <w:r w:rsidR="00741745" w:rsidRPr="00AF655F">
        <w:t xml:space="preserve"> providing the right tools to replace it.</w:t>
      </w:r>
    </w:p>
    <w:p w14:paraId="0BBBBA17" w14:textId="06B70761" w:rsidR="00EF0828" w:rsidRDefault="00BD70E8" w:rsidP="00C9238D">
      <w:pPr>
        <w:rPr>
          <w:rFonts w:eastAsiaTheme="minorEastAsia"/>
        </w:rPr>
      </w:pPr>
      <w:r w:rsidRPr="0006308A">
        <w:rPr>
          <w:rFonts w:eastAsiaTheme="minorEastAsia"/>
        </w:rPr>
        <w:t>Work published in high end journals like Nature favor “illuminating, unexpected, surprising” positive results</w:t>
      </w:r>
      <w:r w:rsidR="000B2AD7" w:rsidRPr="0006308A">
        <w:rPr>
          <w:rFonts w:eastAsiaTheme="minorEastAsia"/>
        </w:rPr>
        <w:t>, as they state outright in their submission requirements</w:t>
      </w:r>
      <w:r w:rsidR="00E661A3" w:rsidRPr="0006308A">
        <w:rPr>
          <w:rStyle w:val="FootnoteReference"/>
          <w:rFonts w:eastAsiaTheme="minorEastAsia"/>
        </w:rPr>
        <w:footnoteReference w:id="12"/>
      </w:r>
      <w:r w:rsidRPr="0006308A">
        <w:rPr>
          <w:rFonts w:eastAsiaTheme="minorEastAsia"/>
        </w:rPr>
        <w:t xml:space="preserve">.  </w:t>
      </w:r>
      <w:r w:rsidR="00C72A54" w:rsidRPr="0006308A">
        <w:rPr>
          <w:rFonts w:eastAsiaTheme="minorEastAsia"/>
          <w:b/>
          <w:bCs/>
        </w:rPr>
        <w:t xml:space="preserve">The decentralized and distributed nature of </w:t>
      </w:r>
      <w:r w:rsidR="000B2AD7" w:rsidRPr="0006308A">
        <w:rPr>
          <w:rFonts w:eastAsiaTheme="minorEastAsia"/>
          <w:b/>
          <w:bCs/>
        </w:rPr>
        <w:t>s</w:t>
      </w:r>
      <w:r w:rsidR="00C72A54" w:rsidRPr="0006308A">
        <w:rPr>
          <w:rFonts w:eastAsiaTheme="minorEastAsia"/>
          <w:b/>
          <w:bCs/>
        </w:rPr>
        <w:t>cience suffers when it depends on this</w:t>
      </w:r>
      <w:r w:rsidRPr="0006308A">
        <w:rPr>
          <w:rFonts w:eastAsiaTheme="minorEastAsia"/>
          <w:b/>
          <w:bCs/>
        </w:rPr>
        <w:t xml:space="preserve"> </w:t>
      </w:r>
      <w:r w:rsidR="00EF0828" w:rsidRPr="0006308A">
        <w:rPr>
          <w:rFonts w:eastAsiaTheme="minorEastAsia"/>
          <w:b/>
          <w:bCs/>
        </w:rPr>
        <w:t xml:space="preserve">unfortunate yet </w:t>
      </w:r>
      <w:r w:rsidRPr="0006308A">
        <w:rPr>
          <w:rFonts w:eastAsiaTheme="minorEastAsia"/>
          <w:b/>
          <w:bCs/>
        </w:rPr>
        <w:t>understandable for-profit, centralized, marketin</w:t>
      </w:r>
      <w:r w:rsidR="00EF0828" w:rsidRPr="0006308A">
        <w:rPr>
          <w:rFonts w:eastAsiaTheme="minorEastAsia"/>
          <w:b/>
          <w:bCs/>
        </w:rPr>
        <w:t xml:space="preserve">g-focused, news-media internet </w:t>
      </w:r>
      <w:r w:rsidR="00EF0828" w:rsidRPr="00E661A3">
        <w:rPr>
          <w:rFonts w:eastAsiaTheme="minorEastAsia"/>
          <w:b/>
          <w:bCs/>
        </w:rPr>
        <w:t>business model</w:t>
      </w:r>
      <w:r w:rsidRPr="00E661A3">
        <w:rPr>
          <w:rFonts w:eastAsiaTheme="minorEastAsia"/>
          <w:b/>
          <w:bCs/>
        </w:rPr>
        <w:t xml:space="preserve">.  </w:t>
      </w:r>
      <w:r w:rsidRPr="00E661A3">
        <w:rPr>
          <w:rFonts w:eastAsiaTheme="minorEastAsia"/>
        </w:rPr>
        <w:t>Data and interpretation</w:t>
      </w:r>
      <w:r w:rsidR="000B2AD7" w:rsidRPr="00E661A3">
        <w:rPr>
          <w:rFonts w:eastAsiaTheme="minorEastAsia"/>
        </w:rPr>
        <w:t>-</w:t>
      </w:r>
      <w:r w:rsidRPr="00E661A3">
        <w:rPr>
          <w:rFonts w:eastAsiaTheme="minorEastAsia"/>
        </w:rPr>
        <w:t xml:space="preserve">sharing </w:t>
      </w:r>
      <w:r w:rsidR="003A03F1" w:rsidRPr="00E661A3">
        <w:rPr>
          <w:rFonts w:eastAsiaTheme="minorEastAsia"/>
        </w:rPr>
        <w:t>amongst scientists is essential for</w:t>
      </w:r>
      <w:r w:rsidR="009B3E8D" w:rsidRPr="00E661A3">
        <w:rPr>
          <w:rFonts w:eastAsiaTheme="minorEastAsia"/>
        </w:rPr>
        <w:t xml:space="preserve"> </w:t>
      </w:r>
      <w:r w:rsidR="000B2AD7" w:rsidRPr="00E661A3">
        <w:rPr>
          <w:rFonts w:eastAsiaTheme="minorEastAsia"/>
        </w:rPr>
        <w:t>scientific</w:t>
      </w:r>
      <w:r w:rsidR="003A03F1" w:rsidRPr="00E661A3">
        <w:rPr>
          <w:rFonts w:eastAsiaTheme="minorEastAsia"/>
        </w:rPr>
        <w:t xml:space="preserve"> work</w:t>
      </w:r>
      <w:r w:rsidR="000B2AD7" w:rsidRPr="00E661A3">
        <w:rPr>
          <w:rFonts w:eastAsiaTheme="minorEastAsia"/>
        </w:rPr>
        <w:t>,</w:t>
      </w:r>
      <w:r w:rsidR="003A03F1" w:rsidRPr="00E661A3">
        <w:rPr>
          <w:rFonts w:eastAsiaTheme="minorEastAsia"/>
        </w:rPr>
        <w:t xml:space="preserve"> for</w:t>
      </w:r>
      <w:r w:rsidR="000B2AD7" w:rsidRPr="00E661A3">
        <w:rPr>
          <w:rFonts w:eastAsiaTheme="minorEastAsia"/>
        </w:rPr>
        <w:t xml:space="preserve"> education,</w:t>
      </w:r>
      <w:r w:rsidR="003A03F1" w:rsidRPr="00E661A3">
        <w:rPr>
          <w:rFonts w:eastAsiaTheme="minorEastAsia"/>
        </w:rPr>
        <w:t xml:space="preserve"> and</w:t>
      </w:r>
      <w:r w:rsidR="000B2AD7" w:rsidRPr="00E661A3">
        <w:rPr>
          <w:rFonts w:eastAsiaTheme="minorEastAsia"/>
        </w:rPr>
        <w:t xml:space="preserve"> for the</w:t>
      </w:r>
      <w:r w:rsidR="003A03F1" w:rsidRPr="00E661A3">
        <w:rPr>
          <w:rFonts w:eastAsiaTheme="minorEastAsia"/>
        </w:rPr>
        <w:t xml:space="preserve"> democratization of the knowledge.  </w:t>
      </w:r>
      <w:r w:rsidR="003A03F1" w:rsidRPr="00E661A3">
        <w:rPr>
          <w:rFonts w:eastAsiaTheme="minorEastAsia"/>
          <w:i/>
          <w:iCs/>
        </w:rPr>
        <w:t>However, “illuminating, unexpected, surprising” positive results only account for a very small percentage of useable research.</w:t>
      </w:r>
      <w:r w:rsidR="003A03F1" w:rsidRPr="00E661A3">
        <w:rPr>
          <w:rFonts w:eastAsiaTheme="minorEastAsia"/>
        </w:rPr>
        <w:t xml:space="preserve"> Most hypotheses tested in research will have negative </w:t>
      </w:r>
      <w:proofErr w:type="gramStart"/>
      <w:r w:rsidR="003A03F1" w:rsidRPr="00E661A3">
        <w:rPr>
          <w:rFonts w:eastAsiaTheme="minorEastAsia"/>
        </w:rPr>
        <w:t>results</w:t>
      </w:r>
      <w:r w:rsidR="000B2AD7" w:rsidRPr="00E661A3">
        <w:rPr>
          <w:rFonts w:eastAsiaTheme="minorEastAsia"/>
        </w:rPr>
        <w:t>,</w:t>
      </w:r>
      <w:r w:rsidR="003A03F1" w:rsidRPr="00E661A3">
        <w:rPr>
          <w:rFonts w:eastAsiaTheme="minorEastAsia"/>
        </w:rPr>
        <w:t xml:space="preserve"> or</w:t>
      </w:r>
      <w:proofErr w:type="gramEnd"/>
      <w:r w:rsidR="000B2AD7" w:rsidRPr="00E661A3">
        <w:rPr>
          <w:rFonts w:eastAsiaTheme="minorEastAsia"/>
        </w:rPr>
        <w:t xml:space="preserve"> will</w:t>
      </w:r>
      <w:r w:rsidR="003A03F1" w:rsidRPr="00E661A3">
        <w:rPr>
          <w:rFonts w:eastAsiaTheme="minorEastAsia"/>
        </w:rPr>
        <w:t xml:space="preserve"> start with single observation</w:t>
      </w:r>
      <w:r w:rsidR="00EF0828" w:rsidRPr="00E661A3">
        <w:rPr>
          <w:rFonts w:eastAsiaTheme="minorEastAsia"/>
        </w:rPr>
        <w:t>s</w:t>
      </w:r>
      <w:r w:rsidR="000B2AD7" w:rsidRPr="00E661A3">
        <w:rPr>
          <w:rFonts w:eastAsiaTheme="minorEastAsia"/>
        </w:rPr>
        <w:t>. At present, these</w:t>
      </w:r>
      <w:r w:rsidR="00EF0828" w:rsidRPr="00E661A3">
        <w:rPr>
          <w:rFonts w:eastAsiaTheme="minorEastAsia"/>
        </w:rPr>
        <w:t xml:space="preserve"> only account for ~10% of all published works</w:t>
      </w:r>
      <w:r w:rsidR="003A03F1" w:rsidRPr="00E661A3">
        <w:rPr>
          <w:rFonts w:eastAsiaTheme="minorEastAsia"/>
        </w:rPr>
        <w:t>.</w:t>
      </w:r>
      <w:r w:rsidR="00C72A54" w:rsidRPr="00E661A3">
        <w:rPr>
          <w:rFonts w:eastAsiaTheme="minorEastAsia"/>
        </w:rPr>
        <w:t xml:space="preserve">  </w:t>
      </w:r>
      <w:r w:rsidR="000B2AD7" w:rsidRPr="00E661A3">
        <w:rPr>
          <w:rFonts w:eastAsiaTheme="minorEastAsia"/>
        </w:rPr>
        <w:t>A narrative can be constructed o</w:t>
      </w:r>
      <w:r w:rsidR="00C72A54" w:rsidRPr="00E661A3">
        <w:rPr>
          <w:rFonts w:eastAsiaTheme="minorEastAsia"/>
        </w:rPr>
        <w:t xml:space="preserve">nly after a string of research </w:t>
      </w:r>
      <w:r w:rsidR="000B2AD7" w:rsidRPr="00E661A3">
        <w:rPr>
          <w:rFonts w:eastAsiaTheme="minorEastAsia"/>
        </w:rPr>
        <w:t>has been completed</w:t>
      </w:r>
      <w:r w:rsidR="00C72A54" w:rsidRPr="00E661A3">
        <w:rPr>
          <w:rFonts w:eastAsiaTheme="minorEastAsia"/>
        </w:rPr>
        <w:t>.  However, to get published</w:t>
      </w:r>
      <w:r w:rsidR="000B2AD7" w:rsidRPr="00E661A3">
        <w:rPr>
          <w:rFonts w:eastAsiaTheme="minorEastAsia"/>
        </w:rPr>
        <w:t>,</w:t>
      </w:r>
      <w:r w:rsidR="00C72A54" w:rsidRPr="00E661A3">
        <w:rPr>
          <w:rFonts w:eastAsiaTheme="minorEastAsia"/>
        </w:rPr>
        <w:t xml:space="preserve"> the story </w:t>
      </w:r>
      <w:r w:rsidR="000B35DB" w:rsidRPr="00E661A3">
        <w:rPr>
          <w:rFonts w:eastAsiaTheme="minorEastAsia"/>
        </w:rPr>
        <w:t>must</w:t>
      </w:r>
      <w:r w:rsidR="00C72A54" w:rsidRPr="00E661A3">
        <w:rPr>
          <w:rFonts w:eastAsiaTheme="minorEastAsia"/>
        </w:rPr>
        <w:t xml:space="preserve"> be </w:t>
      </w:r>
      <w:r w:rsidR="000B2AD7" w:rsidRPr="00E661A3">
        <w:rPr>
          <w:rFonts w:eastAsiaTheme="minorEastAsia"/>
        </w:rPr>
        <w:t>“</w:t>
      </w:r>
      <w:r w:rsidR="00C72A54" w:rsidRPr="00E661A3">
        <w:rPr>
          <w:rFonts w:eastAsiaTheme="minorEastAsia"/>
        </w:rPr>
        <w:t>big enough.</w:t>
      </w:r>
      <w:r w:rsidR="000B2AD7" w:rsidRPr="00E661A3">
        <w:rPr>
          <w:rFonts w:eastAsiaTheme="minorEastAsia"/>
        </w:rPr>
        <w:t>”</w:t>
      </w:r>
      <w:r w:rsidR="00C72A54" w:rsidRPr="00E661A3">
        <w:rPr>
          <w:rFonts w:eastAsiaTheme="minorEastAsia"/>
        </w:rPr>
        <w:t xml:space="preserve">  </w:t>
      </w:r>
      <w:r w:rsidR="00833432" w:rsidRPr="00806B12">
        <w:rPr>
          <w:rFonts w:eastAsiaTheme="minorEastAsia"/>
          <w:b/>
          <w:bCs/>
        </w:rPr>
        <w:t>In order to get published, s</w:t>
      </w:r>
      <w:r w:rsidR="00C72A54" w:rsidRPr="00806B12">
        <w:rPr>
          <w:rFonts w:eastAsiaTheme="minorEastAsia"/>
          <w:b/>
          <w:bCs/>
        </w:rPr>
        <w:t>cientists will sit on research for years</w:t>
      </w:r>
      <w:r w:rsidR="00833432" w:rsidRPr="00806B12">
        <w:rPr>
          <w:rFonts w:eastAsiaTheme="minorEastAsia"/>
          <w:b/>
          <w:bCs/>
        </w:rPr>
        <w:t xml:space="preserve"> even after it is complete, spending their time crafting an exciting narrative;</w:t>
      </w:r>
      <w:r w:rsidR="00E661A3" w:rsidRPr="00806B12">
        <w:rPr>
          <w:rFonts w:eastAsiaTheme="minorEastAsia"/>
          <w:b/>
          <w:bCs/>
        </w:rPr>
        <w:t xml:space="preserve"> </w:t>
      </w:r>
      <w:proofErr w:type="gramStart"/>
      <w:r w:rsidR="00833432" w:rsidRPr="00806B12">
        <w:rPr>
          <w:rFonts w:eastAsiaTheme="minorEastAsia"/>
          <w:b/>
          <w:bCs/>
        </w:rPr>
        <w:t>or,</w:t>
      </w:r>
      <w:proofErr w:type="gramEnd"/>
      <w:r w:rsidR="00833432" w:rsidRPr="00806B12">
        <w:rPr>
          <w:rFonts w:eastAsiaTheme="minorEastAsia"/>
          <w:b/>
          <w:bCs/>
        </w:rPr>
        <w:t xml:space="preserve"> they</w:t>
      </w:r>
      <w:r w:rsidR="00C72A54" w:rsidRPr="00806B12">
        <w:rPr>
          <w:rFonts w:eastAsiaTheme="minorEastAsia"/>
          <w:b/>
          <w:bCs/>
        </w:rPr>
        <w:t xml:space="preserve"> oversell the </w:t>
      </w:r>
      <w:r w:rsidR="00833432" w:rsidRPr="00806B12">
        <w:rPr>
          <w:rFonts w:eastAsiaTheme="minorEastAsia"/>
          <w:b/>
          <w:bCs/>
        </w:rPr>
        <w:t xml:space="preserve">significance </w:t>
      </w:r>
      <w:r w:rsidR="00C72A54" w:rsidRPr="00806B12">
        <w:rPr>
          <w:rFonts w:eastAsiaTheme="minorEastAsia"/>
          <w:b/>
          <w:bCs/>
        </w:rPr>
        <w:t>of their research</w:t>
      </w:r>
      <w:r w:rsidR="00833432" w:rsidRPr="00806B12">
        <w:rPr>
          <w:rFonts w:eastAsiaTheme="minorEastAsia"/>
          <w:b/>
          <w:bCs/>
        </w:rPr>
        <w:t>.</w:t>
      </w:r>
      <w:r w:rsidR="00833432" w:rsidRPr="00E661A3">
        <w:rPr>
          <w:rFonts w:eastAsiaTheme="minorEastAsia"/>
        </w:rPr>
        <w:t xml:space="preserve"> We might be familiar with such narratives from clickbait articles such as “Studies show chocolate can help you lose weight,” but the problem affects all the scientific disciplines, even harder sciences such as physics.</w:t>
      </w:r>
      <w:r w:rsidR="00C72A54">
        <w:rPr>
          <w:rFonts w:eastAsiaTheme="minorEastAsia"/>
        </w:rPr>
        <w:t xml:space="preserve"> </w:t>
      </w:r>
    </w:p>
    <w:p w14:paraId="27E694DA" w14:textId="36A2D966" w:rsidR="00BD70E8" w:rsidRPr="00C85BB1" w:rsidRDefault="00584316" w:rsidP="00C9238D">
      <w:pPr>
        <w:rPr>
          <w:rFonts w:eastAsiaTheme="minorEastAsia"/>
        </w:rPr>
      </w:pPr>
      <w:r>
        <w:rPr>
          <w:rFonts w:eastAsiaTheme="minorEastAsia"/>
        </w:rPr>
        <w:t xml:space="preserve">This hyperfocus on purely validated, positive results </w:t>
      </w:r>
      <w:proofErr w:type="gramStart"/>
      <w:r>
        <w:rPr>
          <w:rFonts w:eastAsiaTheme="minorEastAsia"/>
        </w:rPr>
        <w:t>is</w:t>
      </w:r>
      <w:proofErr w:type="gramEnd"/>
      <w:r>
        <w:rPr>
          <w:rFonts w:eastAsiaTheme="minorEastAsia"/>
        </w:rPr>
        <w:t xml:space="preserve"> a</w:t>
      </w:r>
      <w:r w:rsidRPr="240EBD72">
        <w:rPr>
          <w:rFonts w:eastAsiaTheme="minorEastAsia"/>
        </w:rPr>
        <w:t xml:space="preserve"> serious problem with the current publishing system</w:t>
      </w:r>
      <w:r>
        <w:rPr>
          <w:rFonts w:eastAsiaTheme="minorEastAsia"/>
        </w:rPr>
        <w:t>: single observation papers</w:t>
      </w:r>
      <w:r w:rsidR="0006308A">
        <w:rPr>
          <w:rFonts w:eastAsiaTheme="minorEastAsia"/>
        </w:rPr>
        <w:t>,</w:t>
      </w:r>
      <w:r>
        <w:rPr>
          <w:rFonts w:eastAsiaTheme="minorEastAsia"/>
        </w:rPr>
        <w:t xml:space="preserve"> negative results papers</w:t>
      </w:r>
      <w:r w:rsidR="0006308A">
        <w:rPr>
          <w:rFonts w:eastAsiaTheme="minorEastAsia"/>
        </w:rPr>
        <w:t>, and replication papers</w:t>
      </w:r>
      <w:r>
        <w:rPr>
          <w:rFonts w:eastAsiaTheme="minorEastAsia"/>
        </w:rPr>
        <w:t xml:space="preserve"> </w:t>
      </w:r>
      <w:r w:rsidRPr="240EBD72">
        <w:rPr>
          <w:rFonts w:eastAsiaTheme="minorEastAsia"/>
        </w:rPr>
        <w:t>are not profitable</w:t>
      </w:r>
      <w:r w:rsidR="0006308A">
        <w:rPr>
          <w:rFonts w:eastAsiaTheme="minorEastAsia"/>
        </w:rPr>
        <w:t xml:space="preserve"> </w:t>
      </w:r>
      <w:r w:rsidR="00141C68">
        <w:rPr>
          <w:rFonts w:eastAsiaTheme="minorEastAsia"/>
        </w:rPr>
        <w:t>but provide important contex</w:t>
      </w:r>
      <w:r w:rsidR="00392EBD">
        <w:rPr>
          <w:rFonts w:eastAsiaTheme="minorEastAsia"/>
        </w:rPr>
        <w:t>t</w:t>
      </w:r>
      <w:r w:rsidR="00141C68">
        <w:rPr>
          <w:rFonts w:eastAsiaTheme="minorEastAsia"/>
        </w:rPr>
        <w:t xml:space="preserve">, </w:t>
      </w:r>
      <w:r w:rsidR="0006308A">
        <w:rPr>
          <w:rFonts w:eastAsiaTheme="minorEastAsia"/>
        </w:rPr>
        <w:t xml:space="preserve">– </w:t>
      </w:r>
      <w:r w:rsidR="00A64F8E">
        <w:rPr>
          <w:rFonts w:eastAsiaTheme="minorEastAsia"/>
        </w:rPr>
        <w:t xml:space="preserve">not </w:t>
      </w:r>
      <w:r w:rsidR="0006308A">
        <w:rPr>
          <w:rFonts w:eastAsiaTheme="minorEastAsia"/>
        </w:rPr>
        <w:t>attention grabbing</w:t>
      </w:r>
      <w:r w:rsidR="00A64F8E">
        <w:rPr>
          <w:rFonts w:eastAsiaTheme="minorEastAsia"/>
        </w:rPr>
        <w:t xml:space="preserve"> and hard manage publication volume with current “quality” standards</w:t>
      </w:r>
      <w:r w:rsidRPr="240EBD72">
        <w:rPr>
          <w:rFonts w:eastAsiaTheme="minorEastAsia"/>
        </w:rPr>
        <w:t>.</w:t>
      </w:r>
      <w:r>
        <w:rPr>
          <w:rFonts w:eastAsiaTheme="minorEastAsia"/>
        </w:rPr>
        <w:t xml:space="preserve"> </w:t>
      </w:r>
      <w:r w:rsidR="0070278A">
        <w:rPr>
          <w:rFonts w:eastAsiaTheme="minorEastAsia"/>
        </w:rPr>
        <w:t xml:space="preserve">Single observation studies are much more easily checked and distributable.  </w:t>
      </w:r>
      <w:r w:rsidR="00B6248B">
        <w:rPr>
          <w:rFonts w:eastAsiaTheme="minorEastAsia"/>
        </w:rPr>
        <w:t>Negative results provide important contextual information about a body of work.</w:t>
      </w:r>
      <w:r>
        <w:rPr>
          <w:rFonts w:eastAsiaTheme="minorEastAsia"/>
        </w:rPr>
        <w:t xml:space="preserve"> These two types of research are essential players in the scientific research ecosystem, but they are effectively being discouraged by the nature of the system. </w:t>
      </w:r>
      <w:r w:rsidRPr="00A64F8E">
        <w:rPr>
          <w:rFonts w:eastAsiaTheme="minorEastAsia"/>
          <w:b/>
          <w:bCs/>
        </w:rPr>
        <w:t>By using a reputation structure that incentivizes these types of research, the Scientif</w:t>
      </w:r>
      <w:r w:rsidR="009B3E8D" w:rsidRPr="00A64F8E">
        <w:rPr>
          <w:rFonts w:eastAsiaTheme="minorEastAsia"/>
          <w:b/>
          <w:bCs/>
        </w:rPr>
        <w:t xml:space="preserve">ic Publishing DAO will provide avenues for </w:t>
      </w:r>
      <w:r w:rsidR="008F7641">
        <w:rPr>
          <w:rFonts w:eastAsiaTheme="minorEastAsia"/>
          <w:b/>
          <w:bCs/>
        </w:rPr>
        <w:t xml:space="preserve">affordability, functionality, and </w:t>
      </w:r>
      <w:r w:rsidR="007408FB" w:rsidRPr="00A64F8E">
        <w:rPr>
          <w:rFonts w:eastAsiaTheme="minorEastAsia"/>
          <w:b/>
          <w:bCs/>
        </w:rPr>
        <w:t>replicability</w:t>
      </w:r>
      <w:r w:rsidR="007408FB">
        <w:rPr>
          <w:rFonts w:eastAsiaTheme="minorEastAsia"/>
          <w:b/>
          <w:bCs/>
        </w:rPr>
        <w:t>,</w:t>
      </w:r>
      <w:r w:rsidR="009B3E8D" w:rsidRPr="00A64F8E">
        <w:rPr>
          <w:rFonts w:eastAsiaTheme="minorEastAsia"/>
          <w:b/>
          <w:bCs/>
        </w:rPr>
        <w:t xml:space="preserve"> improv</w:t>
      </w:r>
      <w:r w:rsidR="004F7966">
        <w:rPr>
          <w:rFonts w:eastAsiaTheme="minorEastAsia"/>
          <w:b/>
          <w:bCs/>
        </w:rPr>
        <w:t>ing</w:t>
      </w:r>
      <w:r w:rsidR="009B3E8D" w:rsidRPr="00A64F8E">
        <w:rPr>
          <w:rFonts w:eastAsiaTheme="minorEastAsia"/>
          <w:b/>
          <w:bCs/>
        </w:rPr>
        <w:t xml:space="preserve"> public trust in scientific research</w:t>
      </w:r>
      <w:r w:rsidR="00141C68">
        <w:rPr>
          <w:rFonts w:eastAsiaTheme="minorEastAsia"/>
          <w:b/>
          <w:bCs/>
        </w:rPr>
        <w:t xml:space="preserve"> </w:t>
      </w:r>
      <w:r w:rsidR="00392EBD">
        <w:rPr>
          <w:rFonts w:eastAsiaTheme="minorEastAsia"/>
          <w:b/>
          <w:bCs/>
        </w:rPr>
        <w:t>and the</w:t>
      </w:r>
      <w:r w:rsidR="00141C68">
        <w:rPr>
          <w:rFonts w:eastAsiaTheme="minorEastAsia"/>
          <w:b/>
          <w:bCs/>
        </w:rPr>
        <w:t xml:space="preserve"> health of falsifiable disciplines in general</w:t>
      </w:r>
      <w:r w:rsidR="009B3E8D" w:rsidRPr="00A64F8E">
        <w:rPr>
          <w:rFonts w:eastAsiaTheme="minorEastAsia"/>
          <w:b/>
          <w:bCs/>
        </w:rPr>
        <w:t>.</w:t>
      </w:r>
    </w:p>
    <w:p w14:paraId="283A4659" w14:textId="10F5E69D" w:rsidR="79047C86" w:rsidRDefault="79047C86" w:rsidP="58DC4B36"/>
    <w:p w14:paraId="4C65CC88" w14:textId="77DF0E58" w:rsidR="61BC0307" w:rsidRPr="00874E96" w:rsidRDefault="54E00A0A" w:rsidP="240EBD72">
      <w:pPr>
        <w:rPr>
          <w:rFonts w:ascii="Calibri" w:eastAsia="Calibri" w:hAnsi="Calibri" w:cs="Calibri"/>
        </w:rPr>
      </w:pPr>
      <w:bookmarkStart w:id="5" w:name="_Toc95340304"/>
      <w:bookmarkStart w:id="6" w:name="_Toc95340381"/>
      <w:bookmarkStart w:id="7" w:name="_Toc95412852"/>
      <w:r w:rsidRPr="00E52FD0">
        <w:rPr>
          <w:rStyle w:val="Heading1Char"/>
          <w:b/>
          <w:bCs/>
          <w:sz w:val="40"/>
          <w:szCs w:val="40"/>
        </w:rPr>
        <w:lastRenderedPageBreak/>
        <w:t>Solution</w:t>
      </w:r>
      <w:bookmarkEnd w:id="5"/>
      <w:bookmarkEnd w:id="6"/>
      <w:bookmarkEnd w:id="7"/>
      <w:r w:rsidRPr="240EBD72">
        <w:rPr>
          <w:b/>
          <w:bCs/>
          <w:sz w:val="40"/>
          <w:szCs w:val="40"/>
        </w:rPr>
        <w:t>:</w:t>
      </w:r>
    </w:p>
    <w:p w14:paraId="585976F4" w14:textId="506C5F0D" w:rsidR="00B360D9" w:rsidRPr="00D2382F" w:rsidRDefault="00E84726" w:rsidP="240EBD72">
      <w:pPr>
        <w:rPr>
          <w:rFonts w:eastAsiaTheme="minorEastAsia"/>
          <w:b/>
          <w:bCs/>
        </w:rPr>
      </w:pPr>
      <w:r w:rsidRPr="00D2382F">
        <w:rPr>
          <w:rFonts w:ascii="Calibri" w:eastAsia="Calibri" w:hAnsi="Calibri" w:cs="Calibri"/>
          <w:b/>
          <w:bCs/>
        </w:rPr>
        <w:t xml:space="preserve">The break of the vicious cycle of science publishing will not be technological, but with governance. </w:t>
      </w:r>
      <w:r w:rsidR="14F2A69B" w:rsidRPr="00D2382F">
        <w:rPr>
          <w:rFonts w:eastAsiaTheme="minorEastAsia"/>
          <w:b/>
          <w:bCs/>
        </w:rPr>
        <w:t>The proposed solution is to b</w:t>
      </w:r>
      <w:r w:rsidR="7A82A0E4" w:rsidRPr="00D2382F">
        <w:rPr>
          <w:rFonts w:eastAsiaTheme="minorEastAsia"/>
          <w:b/>
          <w:bCs/>
        </w:rPr>
        <w:t xml:space="preserve">uild a decentralized, nonprofit, online blockchain-based model for academic publishing that circulates and shares knowledge widely. This </w:t>
      </w:r>
      <w:r w:rsidR="0D3231EF" w:rsidRPr="00D2382F">
        <w:rPr>
          <w:rFonts w:eastAsiaTheme="minorEastAsia"/>
          <w:b/>
          <w:bCs/>
        </w:rPr>
        <w:t xml:space="preserve">model will allow researchers to gain prestige among their peers based on </w:t>
      </w:r>
      <w:r w:rsidRPr="00D2382F">
        <w:rPr>
          <w:rFonts w:eastAsiaTheme="minorEastAsia"/>
          <w:b/>
          <w:bCs/>
        </w:rPr>
        <w:t>the</w:t>
      </w:r>
      <w:r w:rsidR="0D3231EF" w:rsidRPr="00D2382F">
        <w:rPr>
          <w:rFonts w:eastAsiaTheme="minorEastAsia"/>
          <w:b/>
          <w:bCs/>
        </w:rPr>
        <w:t xml:space="preserve"> merits</w:t>
      </w:r>
      <w:r w:rsidRPr="00D2382F">
        <w:rPr>
          <w:rFonts w:eastAsiaTheme="minorEastAsia"/>
          <w:b/>
          <w:bCs/>
        </w:rPr>
        <w:t xml:space="preserve"> of their research</w:t>
      </w:r>
      <w:r w:rsidR="0D3231EF" w:rsidRPr="00D2382F">
        <w:rPr>
          <w:rFonts w:eastAsiaTheme="minorEastAsia"/>
          <w:b/>
          <w:bCs/>
        </w:rPr>
        <w:t xml:space="preserve"> rather than journal</w:t>
      </w:r>
      <w:r w:rsidRPr="00D2382F">
        <w:rPr>
          <w:rFonts w:eastAsiaTheme="minorEastAsia"/>
          <w:b/>
          <w:bCs/>
        </w:rPr>
        <w:t xml:space="preserve"> </w:t>
      </w:r>
      <w:r w:rsidR="0D3231EF" w:rsidRPr="00D2382F">
        <w:rPr>
          <w:rFonts w:eastAsiaTheme="minorEastAsia"/>
          <w:b/>
          <w:bCs/>
        </w:rPr>
        <w:t>brand</w:t>
      </w:r>
      <w:r w:rsidRPr="00D2382F">
        <w:rPr>
          <w:rFonts w:eastAsiaTheme="minorEastAsia"/>
          <w:b/>
          <w:bCs/>
        </w:rPr>
        <w:t xml:space="preserve"> </w:t>
      </w:r>
      <w:r w:rsidR="0D3231EF" w:rsidRPr="00D2382F">
        <w:rPr>
          <w:rFonts w:eastAsiaTheme="minorEastAsia"/>
          <w:b/>
          <w:bCs/>
        </w:rPr>
        <w:t>association.</w:t>
      </w:r>
    </w:p>
    <w:p w14:paraId="42C4189E" w14:textId="251982AD" w:rsidR="00744610" w:rsidRPr="00D2382F" w:rsidRDefault="00DF2EE7" w:rsidP="240EBD72">
      <w:pPr>
        <w:rPr>
          <w:rFonts w:eastAsiaTheme="minorEastAsia"/>
          <w:b/>
          <w:bCs/>
        </w:rPr>
      </w:pPr>
      <w:r w:rsidRPr="00D2382F">
        <w:rPr>
          <w:rFonts w:eastAsiaTheme="minorEastAsia"/>
          <w:b/>
          <w:bCs/>
        </w:rPr>
        <w:t xml:space="preserve">The goal can be accomplished through </w:t>
      </w:r>
      <w:r w:rsidR="001942AD" w:rsidRPr="00D2382F">
        <w:rPr>
          <w:rFonts w:eastAsiaTheme="minorEastAsia"/>
          <w:b/>
          <w:bCs/>
        </w:rPr>
        <w:t>MVPR</w:t>
      </w:r>
      <w:r w:rsidRPr="00D2382F">
        <w:rPr>
          <w:rStyle w:val="FootnoteReference"/>
          <w:rFonts w:eastAsiaTheme="minorEastAsia"/>
          <w:b/>
          <w:bCs/>
        </w:rPr>
        <w:footnoteReference w:id="13"/>
      </w:r>
      <w:r w:rsidR="001942AD" w:rsidRPr="00D2382F">
        <w:rPr>
          <w:rFonts w:eastAsiaTheme="minorEastAsia"/>
          <w:b/>
          <w:bCs/>
        </w:rPr>
        <w:t xml:space="preserve"> </w:t>
      </w:r>
      <w:r w:rsidR="00B360D9" w:rsidRPr="00D2382F">
        <w:rPr>
          <w:rFonts w:eastAsiaTheme="minorEastAsia"/>
          <w:b/>
          <w:bCs/>
        </w:rPr>
        <w:t xml:space="preserve">with </w:t>
      </w:r>
      <w:r w:rsidRPr="00D2382F">
        <w:rPr>
          <w:rFonts w:eastAsiaTheme="minorEastAsia"/>
          <w:b/>
          <w:bCs/>
        </w:rPr>
        <w:t>enhancements to the citation structures</w:t>
      </w:r>
      <w:r w:rsidR="00C71CB3" w:rsidRPr="00D2382F">
        <w:rPr>
          <w:rFonts w:eastAsiaTheme="minorEastAsia"/>
          <w:b/>
          <w:bCs/>
        </w:rPr>
        <w:t xml:space="preserve"> – i.e.</w:t>
      </w:r>
      <w:r w:rsidR="00E84726" w:rsidRPr="00D2382F">
        <w:rPr>
          <w:rFonts w:eastAsiaTheme="minorEastAsia"/>
          <w:b/>
          <w:bCs/>
        </w:rPr>
        <w:t>,</w:t>
      </w:r>
      <w:r w:rsidR="00C71CB3" w:rsidRPr="00D2382F">
        <w:rPr>
          <w:rFonts w:eastAsiaTheme="minorEastAsia"/>
          <w:b/>
          <w:bCs/>
        </w:rPr>
        <w:t xml:space="preserve"> annotated citations, variegated citation frameworks, non-referential citations.</w:t>
      </w:r>
      <w:r w:rsidR="00FE69D5" w:rsidRPr="00D2382F">
        <w:rPr>
          <w:rFonts w:eastAsiaTheme="minorEastAsia"/>
          <w:b/>
          <w:bCs/>
        </w:rPr>
        <w:t xml:space="preserve">  This will look like a digital </w:t>
      </w:r>
      <w:r w:rsidR="00C80CB3" w:rsidRPr="00D2382F">
        <w:rPr>
          <w:rFonts w:eastAsiaTheme="minorEastAsia"/>
          <w:b/>
          <w:bCs/>
        </w:rPr>
        <w:t xml:space="preserve">intellectual </w:t>
      </w:r>
      <w:r w:rsidR="00FE69D5" w:rsidRPr="00D2382F">
        <w:rPr>
          <w:rFonts w:eastAsiaTheme="minorEastAsia"/>
          <w:b/>
          <w:bCs/>
        </w:rPr>
        <w:t>“agora</w:t>
      </w:r>
      <w:r w:rsidR="00AB1714" w:rsidRPr="00D2382F">
        <w:rPr>
          <w:rStyle w:val="FootnoteReference"/>
          <w:rFonts w:eastAsiaTheme="minorEastAsia"/>
          <w:b/>
          <w:bCs/>
        </w:rPr>
        <w:footnoteReference w:id="14"/>
      </w:r>
      <w:r w:rsidR="00FE69D5" w:rsidRPr="00D2382F">
        <w:rPr>
          <w:rFonts w:eastAsiaTheme="minorEastAsia"/>
          <w:b/>
          <w:bCs/>
        </w:rPr>
        <w:t xml:space="preserve">” </w:t>
      </w:r>
      <w:r w:rsidR="00AB1714" w:rsidRPr="00D2382F">
        <w:rPr>
          <w:rFonts w:eastAsiaTheme="minorEastAsia"/>
          <w:b/>
          <w:bCs/>
        </w:rPr>
        <w:t xml:space="preserve">with a </w:t>
      </w:r>
      <w:r w:rsidR="00BE605C" w:rsidRPr="00D2382F">
        <w:rPr>
          <w:rFonts w:eastAsiaTheme="minorEastAsia"/>
          <w:b/>
          <w:bCs/>
        </w:rPr>
        <w:t>built-in</w:t>
      </w:r>
      <w:r w:rsidR="00FE69D5" w:rsidRPr="00D2382F">
        <w:rPr>
          <w:rFonts w:eastAsiaTheme="minorEastAsia"/>
          <w:b/>
          <w:bCs/>
        </w:rPr>
        <w:t xml:space="preserve"> value capture system</w:t>
      </w:r>
      <w:r w:rsidR="00E84726" w:rsidRPr="00D2382F">
        <w:rPr>
          <w:rFonts w:eastAsiaTheme="minorEastAsia"/>
          <w:b/>
          <w:bCs/>
        </w:rPr>
        <w:t>. The value capture system</w:t>
      </w:r>
      <w:r w:rsidR="00FE69D5" w:rsidRPr="00D2382F">
        <w:rPr>
          <w:rFonts w:eastAsiaTheme="minorEastAsia"/>
          <w:b/>
          <w:bCs/>
        </w:rPr>
        <w:t xml:space="preserve"> builds out an easily searchable </w:t>
      </w:r>
      <w:r w:rsidR="00E30CC5" w:rsidRPr="00D2382F">
        <w:rPr>
          <w:rFonts w:eastAsiaTheme="minorEastAsia"/>
          <w:b/>
          <w:bCs/>
        </w:rPr>
        <w:t xml:space="preserve">reputation infrastructure and </w:t>
      </w:r>
      <w:r w:rsidR="00FE69D5" w:rsidRPr="00D2382F">
        <w:rPr>
          <w:rFonts w:eastAsiaTheme="minorEastAsia"/>
          <w:b/>
          <w:bCs/>
        </w:rPr>
        <w:t>Open Access knowledge repository system</w:t>
      </w:r>
      <w:r w:rsidR="00E84726" w:rsidRPr="00D2382F">
        <w:rPr>
          <w:rFonts w:eastAsiaTheme="minorEastAsia"/>
          <w:b/>
          <w:bCs/>
        </w:rPr>
        <w:t>, which</w:t>
      </w:r>
      <w:r w:rsidR="00BE605C" w:rsidRPr="00D2382F">
        <w:rPr>
          <w:rFonts w:eastAsiaTheme="minorEastAsia"/>
          <w:b/>
          <w:bCs/>
        </w:rPr>
        <w:t xml:space="preserve"> </w:t>
      </w:r>
      <w:r w:rsidR="008A4B26" w:rsidRPr="00D2382F">
        <w:rPr>
          <w:rFonts w:eastAsiaTheme="minorEastAsia"/>
          <w:b/>
          <w:bCs/>
        </w:rPr>
        <w:t xml:space="preserve">will </w:t>
      </w:r>
      <w:r w:rsidR="00BE605C" w:rsidRPr="00D2382F">
        <w:rPr>
          <w:rFonts w:eastAsiaTheme="minorEastAsia"/>
          <w:b/>
          <w:bCs/>
        </w:rPr>
        <w:t>transcend</w:t>
      </w:r>
      <w:r w:rsidR="008A4B26" w:rsidRPr="00D2382F">
        <w:rPr>
          <w:rFonts w:eastAsiaTheme="minorEastAsia"/>
          <w:b/>
          <w:bCs/>
        </w:rPr>
        <w:t xml:space="preserve"> </w:t>
      </w:r>
      <w:r w:rsidR="007F750F" w:rsidRPr="00D2382F">
        <w:rPr>
          <w:rFonts w:eastAsiaTheme="minorEastAsia"/>
          <w:b/>
          <w:bCs/>
        </w:rPr>
        <w:t>other projects by</w:t>
      </w:r>
      <w:r w:rsidR="00BE605C" w:rsidRPr="00D2382F">
        <w:rPr>
          <w:rFonts w:eastAsiaTheme="minorEastAsia"/>
          <w:b/>
          <w:bCs/>
        </w:rPr>
        <w:t xml:space="preserve"> </w:t>
      </w:r>
      <w:r w:rsidR="00C85BB1" w:rsidRPr="00D2382F">
        <w:rPr>
          <w:rFonts w:eastAsiaTheme="minorEastAsia"/>
          <w:b/>
          <w:bCs/>
        </w:rPr>
        <w:t>fold</w:t>
      </w:r>
      <w:r w:rsidR="007F750F" w:rsidRPr="00D2382F">
        <w:rPr>
          <w:rFonts w:eastAsiaTheme="minorEastAsia"/>
          <w:b/>
          <w:bCs/>
        </w:rPr>
        <w:t>ing-in</w:t>
      </w:r>
      <w:r w:rsidR="00C85BB1" w:rsidRPr="00D2382F">
        <w:rPr>
          <w:rFonts w:eastAsiaTheme="minorEastAsia"/>
          <w:b/>
          <w:bCs/>
        </w:rPr>
        <w:t xml:space="preserve"> existing systems. </w:t>
      </w:r>
      <w:r w:rsidR="001A04BB" w:rsidRPr="000A0C0D">
        <w:rPr>
          <w:rFonts w:eastAsiaTheme="minorEastAsia"/>
          <w:b/>
          <w:bCs/>
        </w:rPr>
        <w:t>Simply</w:t>
      </w:r>
      <w:r w:rsidR="0092145C" w:rsidRPr="000A0C0D">
        <w:rPr>
          <w:rFonts w:eastAsiaTheme="minorEastAsia"/>
          <w:b/>
          <w:bCs/>
        </w:rPr>
        <w:t xml:space="preserve"> stated</w:t>
      </w:r>
      <w:r w:rsidR="001A04BB" w:rsidRPr="000A0C0D">
        <w:rPr>
          <w:rFonts w:eastAsiaTheme="minorEastAsia"/>
          <w:b/>
          <w:bCs/>
        </w:rPr>
        <w:t xml:space="preserve">, Science Publishing DAO </w:t>
      </w:r>
      <w:r w:rsidR="00B25252">
        <w:rPr>
          <w:rFonts w:eastAsiaTheme="minorEastAsia"/>
          <w:b/>
          <w:bCs/>
        </w:rPr>
        <w:t xml:space="preserve">is </w:t>
      </w:r>
      <w:r w:rsidR="000A0C0D" w:rsidRPr="000A0C0D">
        <w:rPr>
          <w:rFonts w:eastAsiaTheme="minorEastAsia"/>
          <w:b/>
          <w:bCs/>
        </w:rPr>
        <w:t xml:space="preserve">an </w:t>
      </w:r>
      <w:r w:rsidR="001A04BB" w:rsidRPr="000A0C0D">
        <w:rPr>
          <w:rFonts w:eastAsiaTheme="minorEastAsia"/>
          <w:b/>
          <w:bCs/>
        </w:rPr>
        <w:t>advanced bibliometric</w:t>
      </w:r>
      <w:r w:rsidR="00B25252">
        <w:rPr>
          <w:rFonts w:eastAsiaTheme="minorEastAsia"/>
          <w:b/>
          <w:bCs/>
        </w:rPr>
        <w:t xml:space="preserve"> and paper storage</w:t>
      </w:r>
      <w:r w:rsidR="001A04BB" w:rsidRPr="000A0C0D">
        <w:rPr>
          <w:rFonts w:eastAsiaTheme="minorEastAsia"/>
          <w:b/>
          <w:bCs/>
        </w:rPr>
        <w:t xml:space="preserve"> system elegantly managed by the advanced decentralized governance of MVPR</w:t>
      </w:r>
      <w:r w:rsidR="000A0C0D">
        <w:rPr>
          <w:rFonts w:eastAsiaTheme="minorEastAsia"/>
          <w:b/>
          <w:bCs/>
        </w:rPr>
        <w:t xml:space="preserve"> to</w:t>
      </w:r>
      <w:r w:rsidR="000A0C0D" w:rsidRPr="000A0C0D">
        <w:rPr>
          <w:rFonts w:eastAsiaTheme="minorEastAsia"/>
          <w:b/>
          <w:bCs/>
        </w:rPr>
        <w:t xml:space="preserve"> </w:t>
      </w:r>
      <w:r w:rsidR="000A0C0D">
        <w:rPr>
          <w:rFonts w:eastAsiaTheme="minorEastAsia"/>
          <w:b/>
          <w:bCs/>
        </w:rPr>
        <w:t xml:space="preserve">instantiate </w:t>
      </w:r>
      <w:r w:rsidR="00B25252" w:rsidRPr="000A0C0D">
        <w:rPr>
          <w:rFonts w:eastAsiaTheme="minorEastAsia"/>
          <w:b/>
          <w:bCs/>
        </w:rPr>
        <w:t xml:space="preserve">an Open Science platform </w:t>
      </w:r>
      <w:r w:rsidR="00B25252">
        <w:rPr>
          <w:rFonts w:eastAsiaTheme="minorEastAsia"/>
          <w:b/>
          <w:bCs/>
        </w:rPr>
        <w:t>with built-in</w:t>
      </w:r>
      <w:r w:rsidR="000A0C0D">
        <w:rPr>
          <w:rFonts w:eastAsiaTheme="minorEastAsia"/>
          <w:b/>
          <w:bCs/>
        </w:rPr>
        <w:t xml:space="preserve"> healthy and sustainable reputation infrastructure</w:t>
      </w:r>
      <w:r w:rsidR="001A04BB" w:rsidRPr="000A0C0D">
        <w:rPr>
          <w:rFonts w:eastAsiaTheme="minorEastAsia"/>
          <w:b/>
          <w:bCs/>
        </w:rPr>
        <w:t>.</w:t>
      </w:r>
    </w:p>
    <w:p w14:paraId="491B0D71" w14:textId="58094D15" w:rsidR="00F33E20" w:rsidRDefault="5DD5AAE3" w:rsidP="00F33E20">
      <w:pPr>
        <w:rPr>
          <w:rFonts w:eastAsiaTheme="minorEastAsia"/>
        </w:rPr>
      </w:pPr>
      <w:r w:rsidRPr="240EBD72">
        <w:rPr>
          <w:rFonts w:eastAsiaTheme="minorEastAsia"/>
        </w:rPr>
        <w:t>Actors in the system</w:t>
      </w:r>
      <w:r w:rsidR="47D70FA5" w:rsidRPr="240EBD72">
        <w:rPr>
          <w:rFonts w:eastAsiaTheme="minorEastAsia"/>
        </w:rPr>
        <w:t xml:space="preserve"> earn</w:t>
      </w:r>
      <w:r w:rsidR="4FAD5FC9" w:rsidRPr="240EBD72">
        <w:rPr>
          <w:rFonts w:eastAsiaTheme="minorEastAsia"/>
        </w:rPr>
        <w:t>/lose</w:t>
      </w:r>
      <w:r w:rsidR="47D70FA5" w:rsidRPr="240EBD72">
        <w:rPr>
          <w:rFonts w:eastAsiaTheme="minorEastAsia"/>
        </w:rPr>
        <w:t xml:space="preserve"> reputation tokens based on their contributions to the ecosystem</w:t>
      </w:r>
      <w:r w:rsidR="6A106D8F" w:rsidRPr="240EBD72">
        <w:rPr>
          <w:rFonts w:eastAsiaTheme="minorEastAsia"/>
        </w:rPr>
        <w:t xml:space="preserve"> by validating </w:t>
      </w:r>
      <w:r w:rsidR="78CBB59B" w:rsidRPr="240EBD72">
        <w:rPr>
          <w:rFonts w:eastAsiaTheme="minorEastAsia"/>
        </w:rPr>
        <w:t>work</w:t>
      </w:r>
      <w:r w:rsidR="194E6170" w:rsidRPr="240EBD72">
        <w:rPr>
          <w:rFonts w:eastAsiaTheme="minorEastAsia"/>
        </w:rPr>
        <w:t xml:space="preserve">, </w:t>
      </w:r>
      <w:r w:rsidR="6A106D8F" w:rsidRPr="240EBD72">
        <w:rPr>
          <w:rFonts w:eastAsiaTheme="minorEastAsia"/>
        </w:rPr>
        <w:t>producing new knowledge</w:t>
      </w:r>
      <w:r w:rsidR="200DE320" w:rsidRPr="240EBD72">
        <w:rPr>
          <w:rFonts w:eastAsiaTheme="minorEastAsia"/>
        </w:rPr>
        <w:t>,</w:t>
      </w:r>
      <w:r w:rsidR="431CD8BA" w:rsidRPr="240EBD72">
        <w:rPr>
          <w:rFonts w:eastAsiaTheme="minorEastAsia"/>
        </w:rPr>
        <w:t xml:space="preserve"> and</w:t>
      </w:r>
      <w:r w:rsidR="28B83A74" w:rsidRPr="240EBD72">
        <w:rPr>
          <w:rFonts w:eastAsiaTheme="minorEastAsia"/>
        </w:rPr>
        <w:t xml:space="preserve"> </w:t>
      </w:r>
      <w:r w:rsidR="431CD8BA" w:rsidRPr="240EBD72">
        <w:rPr>
          <w:rFonts w:eastAsiaTheme="minorEastAsia"/>
        </w:rPr>
        <w:t>participating in votes</w:t>
      </w:r>
      <w:r w:rsidR="6A106D8F" w:rsidRPr="240EBD72">
        <w:rPr>
          <w:rFonts w:eastAsiaTheme="minorEastAsia"/>
        </w:rPr>
        <w:t>.</w:t>
      </w:r>
      <w:r w:rsidR="7C761AC6" w:rsidRPr="240EBD72">
        <w:rPr>
          <w:rFonts w:eastAsiaTheme="minorEastAsia"/>
        </w:rPr>
        <w:t xml:space="preserve"> </w:t>
      </w:r>
      <w:r w:rsidR="3A11F1D3" w:rsidRPr="240EBD72">
        <w:rPr>
          <w:rFonts w:eastAsiaTheme="minorEastAsia"/>
        </w:rPr>
        <w:t>A base citation structure can be built using the free information online (authors, title, work cited, abstract etc.)</w:t>
      </w:r>
      <w:r w:rsidR="47252146" w:rsidRPr="240EBD72">
        <w:rPr>
          <w:rFonts w:eastAsiaTheme="minorEastAsia"/>
        </w:rPr>
        <w:t xml:space="preserve"> </w:t>
      </w:r>
      <w:r w:rsidR="00577D44">
        <w:rPr>
          <w:rFonts w:eastAsiaTheme="minorEastAsia"/>
        </w:rPr>
        <w:t xml:space="preserve">so that the reputation of </w:t>
      </w:r>
      <w:r w:rsidR="00577D44" w:rsidRPr="00E30CC5">
        <w:rPr>
          <w:rFonts w:eastAsiaTheme="minorEastAsia"/>
          <w:i/>
          <w:iCs/>
        </w:rPr>
        <w:t xml:space="preserve">all </w:t>
      </w:r>
      <w:r w:rsidR="00577D44">
        <w:rPr>
          <w:rFonts w:eastAsiaTheme="minorEastAsia"/>
        </w:rPr>
        <w:t>scientists – whether they are using the ecosystem or not</w:t>
      </w:r>
      <w:r w:rsidR="00F33E20">
        <w:rPr>
          <w:rFonts w:eastAsiaTheme="minorEastAsia"/>
        </w:rPr>
        <w:t xml:space="preserve"> </w:t>
      </w:r>
      <w:r w:rsidR="00F33E20">
        <w:rPr>
          <w:rFonts w:eastAsiaTheme="minorEastAsia"/>
        </w:rPr>
        <w:t xml:space="preserve">– </w:t>
      </w:r>
      <w:r w:rsidR="36D78A14" w:rsidRPr="240EBD72">
        <w:rPr>
          <w:rFonts w:eastAsiaTheme="minorEastAsia"/>
        </w:rPr>
        <w:t>can be calculated</w:t>
      </w:r>
      <w:r w:rsidR="5A41F217" w:rsidRPr="240EBD72">
        <w:rPr>
          <w:rFonts w:eastAsiaTheme="minorEastAsia"/>
        </w:rPr>
        <w:t xml:space="preserve"> </w:t>
      </w:r>
      <w:r w:rsidR="643C4147" w:rsidRPr="240EBD72">
        <w:rPr>
          <w:rFonts w:eastAsiaTheme="minorEastAsia"/>
        </w:rPr>
        <w:t xml:space="preserve">as a new </w:t>
      </w:r>
      <w:r w:rsidR="779B6F96" w:rsidRPr="240EBD72">
        <w:rPr>
          <w:rFonts w:eastAsiaTheme="minorEastAsia"/>
        </w:rPr>
        <w:t>biblio</w:t>
      </w:r>
      <w:r w:rsidR="643C4147" w:rsidRPr="240EBD72">
        <w:rPr>
          <w:rFonts w:eastAsiaTheme="minorEastAsia"/>
        </w:rPr>
        <w:t>metric</w:t>
      </w:r>
      <w:r w:rsidR="390FCC84" w:rsidRPr="240EBD72">
        <w:rPr>
          <w:rFonts w:eastAsiaTheme="minorEastAsia"/>
        </w:rPr>
        <w:t xml:space="preserve">. </w:t>
      </w:r>
      <w:r w:rsidR="00577D44" w:rsidRPr="00E30CC5">
        <w:rPr>
          <w:rFonts w:eastAsiaTheme="minorEastAsia"/>
        </w:rPr>
        <w:t>However, a</w:t>
      </w:r>
      <w:r w:rsidR="4F6276A4" w:rsidRPr="00E30CC5">
        <w:rPr>
          <w:rFonts w:eastAsiaTheme="minorEastAsia"/>
        </w:rPr>
        <w:t xml:space="preserve">uthors who publish </w:t>
      </w:r>
      <w:r w:rsidR="7D9DF28A" w:rsidRPr="00E30CC5">
        <w:rPr>
          <w:rFonts w:eastAsiaTheme="minorEastAsia"/>
        </w:rPr>
        <w:t xml:space="preserve">new </w:t>
      </w:r>
      <w:r w:rsidR="4F6276A4" w:rsidRPr="00E30CC5">
        <w:rPr>
          <w:rFonts w:eastAsiaTheme="minorEastAsia"/>
        </w:rPr>
        <w:t xml:space="preserve">work </w:t>
      </w:r>
      <w:r w:rsidR="49871B1E" w:rsidRPr="00E30CC5">
        <w:rPr>
          <w:rFonts w:eastAsiaTheme="minorEastAsia"/>
        </w:rPr>
        <w:t>on the DAO</w:t>
      </w:r>
      <w:r w:rsidR="36A28579" w:rsidRPr="00E30CC5">
        <w:rPr>
          <w:rFonts w:eastAsiaTheme="minorEastAsia"/>
        </w:rPr>
        <w:t xml:space="preserve"> </w:t>
      </w:r>
      <w:r w:rsidR="226BEE97" w:rsidRPr="00E30CC5">
        <w:rPr>
          <w:rFonts w:eastAsiaTheme="minorEastAsia"/>
        </w:rPr>
        <w:t xml:space="preserve">will </w:t>
      </w:r>
      <w:r w:rsidR="50DCA195" w:rsidRPr="00E30CC5">
        <w:rPr>
          <w:rFonts w:eastAsiaTheme="minorEastAsia"/>
        </w:rPr>
        <w:t>have</w:t>
      </w:r>
      <w:r w:rsidR="084DFB90" w:rsidRPr="00E30CC5">
        <w:rPr>
          <w:rFonts w:eastAsiaTheme="minorEastAsia"/>
        </w:rPr>
        <w:t xml:space="preserve"> more tools available </w:t>
      </w:r>
      <w:r w:rsidR="487A19EC" w:rsidRPr="00E30CC5">
        <w:rPr>
          <w:rFonts w:eastAsiaTheme="minorEastAsia"/>
        </w:rPr>
        <w:t>to share and interact with their community</w:t>
      </w:r>
      <w:r w:rsidR="6452EE24" w:rsidRPr="00E30CC5">
        <w:rPr>
          <w:rFonts w:eastAsiaTheme="minorEastAsia"/>
        </w:rPr>
        <w:t>. To contextualize and fairly evaluate research, members</w:t>
      </w:r>
      <w:r w:rsidR="084DFB90" w:rsidRPr="00E30CC5">
        <w:rPr>
          <w:rFonts w:eastAsiaTheme="minorEastAsia"/>
        </w:rPr>
        <w:t xml:space="preserve"> </w:t>
      </w:r>
      <w:r w:rsidR="007F750F">
        <w:rPr>
          <w:rFonts w:eastAsiaTheme="minorEastAsia"/>
        </w:rPr>
        <w:t>must</w:t>
      </w:r>
      <w:r w:rsidR="226BEE97" w:rsidRPr="00E30CC5">
        <w:rPr>
          <w:rFonts w:eastAsiaTheme="minorEastAsia"/>
        </w:rPr>
        <w:t xml:space="preserve"> include</w:t>
      </w:r>
      <w:r w:rsidR="00577D44" w:rsidRPr="00E30CC5">
        <w:rPr>
          <w:rFonts w:eastAsiaTheme="minorEastAsia"/>
        </w:rPr>
        <w:t xml:space="preserve"> certain types of information</w:t>
      </w:r>
      <w:r w:rsidR="226BEE97" w:rsidRPr="00E30CC5">
        <w:rPr>
          <w:rFonts w:eastAsiaTheme="minorEastAsia"/>
        </w:rPr>
        <w:t xml:space="preserve"> to </w:t>
      </w:r>
      <w:r w:rsidR="007F750F">
        <w:rPr>
          <w:rFonts w:eastAsiaTheme="minorEastAsia"/>
        </w:rPr>
        <w:t>assist</w:t>
      </w:r>
      <w:r w:rsidR="226BEE97" w:rsidRPr="00E30CC5">
        <w:rPr>
          <w:rFonts w:eastAsiaTheme="minorEastAsia"/>
        </w:rPr>
        <w:t xml:space="preserve"> with </w:t>
      </w:r>
      <w:r w:rsidR="007F750F">
        <w:rPr>
          <w:rFonts w:eastAsiaTheme="minorEastAsia"/>
        </w:rPr>
        <w:t>any individual</w:t>
      </w:r>
      <w:r w:rsidR="4D8D9EAC" w:rsidRPr="00E30CC5">
        <w:rPr>
          <w:rFonts w:eastAsiaTheme="minorEastAsia"/>
        </w:rPr>
        <w:t xml:space="preserve"> paper's</w:t>
      </w:r>
      <w:r w:rsidR="226BEE97" w:rsidRPr="00E30CC5">
        <w:rPr>
          <w:rFonts w:eastAsiaTheme="minorEastAsia"/>
        </w:rPr>
        <w:t xml:space="preserve"> long-term processing</w:t>
      </w:r>
      <w:r w:rsidR="007F750F">
        <w:rPr>
          <w:rFonts w:eastAsiaTheme="minorEastAsia"/>
        </w:rPr>
        <w:t>. This may</w:t>
      </w:r>
      <w:r w:rsidR="226BEE97" w:rsidRPr="00E30CC5">
        <w:rPr>
          <w:rFonts w:eastAsiaTheme="minorEastAsia"/>
        </w:rPr>
        <w:t xml:space="preserve"> </w:t>
      </w:r>
      <w:r w:rsidR="00F33E20" w:rsidRPr="00E30CC5">
        <w:rPr>
          <w:rFonts w:eastAsiaTheme="minorEastAsia"/>
        </w:rPr>
        <w:t>includ</w:t>
      </w:r>
      <w:r w:rsidR="00F33E20">
        <w:rPr>
          <w:rFonts w:eastAsiaTheme="minorEastAsia"/>
        </w:rPr>
        <w:t>e but</w:t>
      </w:r>
      <w:r w:rsidR="007F750F">
        <w:rPr>
          <w:rFonts w:eastAsiaTheme="minorEastAsia"/>
        </w:rPr>
        <w:t xml:space="preserve"> is not limited </w:t>
      </w:r>
      <w:proofErr w:type="gramStart"/>
      <w:r w:rsidR="007F750F">
        <w:rPr>
          <w:rFonts w:eastAsiaTheme="minorEastAsia"/>
        </w:rPr>
        <w:t>to:</w:t>
      </w:r>
      <w:proofErr w:type="gramEnd"/>
      <w:r w:rsidR="007F750F">
        <w:rPr>
          <w:rFonts w:eastAsiaTheme="minorEastAsia"/>
        </w:rPr>
        <w:t xml:space="preserve"> </w:t>
      </w:r>
      <w:r w:rsidR="226BEE97" w:rsidRPr="00E30CC5">
        <w:rPr>
          <w:rFonts w:eastAsiaTheme="minorEastAsia"/>
        </w:rPr>
        <w:t xml:space="preserve"> a unique citation form,</w:t>
      </w:r>
      <w:r w:rsidR="0C3CF0A7" w:rsidRPr="00E30CC5">
        <w:rPr>
          <w:rFonts w:eastAsiaTheme="minorEastAsia"/>
        </w:rPr>
        <w:t xml:space="preserve"> listing out </w:t>
      </w:r>
      <w:r w:rsidR="08978C8F" w:rsidRPr="00E30CC5">
        <w:rPr>
          <w:rFonts w:eastAsiaTheme="minorEastAsia"/>
        </w:rPr>
        <w:t>tags</w:t>
      </w:r>
      <w:r w:rsidR="49DFE0CC" w:rsidRPr="00E30CC5">
        <w:rPr>
          <w:rFonts w:eastAsiaTheme="minorEastAsia"/>
        </w:rPr>
        <w:t>,</w:t>
      </w:r>
      <w:r w:rsidR="08978C8F" w:rsidRPr="00E30CC5">
        <w:rPr>
          <w:rFonts w:eastAsiaTheme="minorEastAsia"/>
        </w:rPr>
        <w:t xml:space="preserve"> and a list of 20 qualified</w:t>
      </w:r>
      <w:r w:rsidR="3450BFED" w:rsidRPr="00E30CC5">
        <w:rPr>
          <w:rFonts w:eastAsiaTheme="minorEastAsia"/>
        </w:rPr>
        <w:t>-</w:t>
      </w:r>
      <w:r w:rsidR="08978C8F" w:rsidRPr="00E30CC5">
        <w:rPr>
          <w:rFonts w:eastAsiaTheme="minorEastAsia"/>
        </w:rPr>
        <w:t>peer-reviewers</w:t>
      </w:r>
      <w:r w:rsidR="6D4AD42E" w:rsidRPr="00E30CC5">
        <w:rPr>
          <w:rFonts w:eastAsiaTheme="minorEastAsia"/>
        </w:rPr>
        <w:t xml:space="preserve"> – with no </w:t>
      </w:r>
      <w:r w:rsidR="2CA3BBFB" w:rsidRPr="00E30CC5">
        <w:rPr>
          <w:rFonts w:eastAsiaTheme="minorEastAsia"/>
        </w:rPr>
        <w:t xml:space="preserve">notable </w:t>
      </w:r>
      <w:r w:rsidR="6D4AD42E" w:rsidRPr="00E30CC5">
        <w:rPr>
          <w:rFonts w:eastAsiaTheme="minorEastAsia"/>
        </w:rPr>
        <w:t>conflict of interest or bias</w:t>
      </w:r>
      <w:r w:rsidR="7D53AC1A" w:rsidRPr="00E30CC5">
        <w:rPr>
          <w:rFonts w:eastAsiaTheme="minorEastAsia"/>
        </w:rPr>
        <w:t>,</w:t>
      </w:r>
      <w:r w:rsidR="6D4AD42E" w:rsidRPr="00E30CC5">
        <w:rPr>
          <w:rFonts w:eastAsiaTheme="minorEastAsia"/>
        </w:rPr>
        <w:t xml:space="preserve"> </w:t>
      </w:r>
      <w:r w:rsidR="1B9CA6DC" w:rsidRPr="00E30CC5">
        <w:rPr>
          <w:rFonts w:eastAsiaTheme="minorEastAsia"/>
        </w:rPr>
        <w:t>i.e.,</w:t>
      </w:r>
      <w:r w:rsidR="603AF031" w:rsidRPr="00E30CC5">
        <w:rPr>
          <w:rFonts w:eastAsiaTheme="minorEastAsia"/>
        </w:rPr>
        <w:t xml:space="preserve"> s</w:t>
      </w:r>
      <w:r w:rsidR="6C11CE00" w:rsidRPr="00E30CC5">
        <w:rPr>
          <w:rFonts w:eastAsiaTheme="minorEastAsia"/>
        </w:rPr>
        <w:t>ame</w:t>
      </w:r>
      <w:r w:rsidR="050BAF71" w:rsidRPr="00E30CC5">
        <w:rPr>
          <w:rFonts w:eastAsiaTheme="minorEastAsia"/>
        </w:rPr>
        <w:t xml:space="preserve"> university</w:t>
      </w:r>
      <w:r w:rsidR="6C11CE00" w:rsidRPr="00E30CC5">
        <w:rPr>
          <w:rFonts w:eastAsiaTheme="minorEastAsia"/>
        </w:rPr>
        <w:t xml:space="preserve"> department</w:t>
      </w:r>
      <w:r w:rsidR="3B48E462" w:rsidRPr="00E30CC5">
        <w:rPr>
          <w:rFonts w:eastAsiaTheme="minorEastAsia"/>
        </w:rPr>
        <w:t xml:space="preserve">, </w:t>
      </w:r>
      <w:r w:rsidR="6C11CE00" w:rsidRPr="00E30CC5">
        <w:rPr>
          <w:rFonts w:eastAsiaTheme="minorEastAsia"/>
        </w:rPr>
        <w:t>previous collaborators</w:t>
      </w:r>
      <w:r w:rsidR="208C0CF2" w:rsidRPr="00E30CC5">
        <w:rPr>
          <w:rFonts w:eastAsiaTheme="minorEastAsia"/>
        </w:rPr>
        <w:t>,</w:t>
      </w:r>
      <w:r w:rsidR="6C11CE00" w:rsidRPr="00E30CC5">
        <w:rPr>
          <w:rFonts w:eastAsiaTheme="minorEastAsia"/>
        </w:rPr>
        <w:t xml:space="preserve"> etc.</w:t>
      </w:r>
      <w:r w:rsidR="00F33E20">
        <w:rPr>
          <w:rFonts w:eastAsiaTheme="minorEastAsia"/>
        </w:rPr>
        <w:t xml:space="preserve"> N</w:t>
      </w:r>
      <w:r w:rsidR="00F33E20">
        <w:rPr>
          <w:rFonts w:eastAsiaTheme="minorEastAsia"/>
        </w:rPr>
        <w:t xml:space="preserve">ote that the whole system promotes </w:t>
      </w:r>
      <w:r w:rsidR="00F33E20" w:rsidRPr="00E30CC5">
        <w:rPr>
          <w:rFonts w:eastAsiaTheme="minorEastAsia"/>
        </w:rPr>
        <w:t>crowdsourc</w:t>
      </w:r>
      <w:r w:rsidR="00F33E20">
        <w:rPr>
          <w:rFonts w:eastAsiaTheme="minorEastAsia"/>
        </w:rPr>
        <w:t>ing, which further enhances scalability</w:t>
      </w:r>
      <w:r w:rsidR="00F33E20" w:rsidRPr="00E30CC5">
        <w:rPr>
          <w:rFonts w:eastAsiaTheme="minorEastAsia"/>
        </w:rPr>
        <w:t>.</w:t>
      </w:r>
    </w:p>
    <w:p w14:paraId="4E55F088" w14:textId="2DDF91B3" w:rsidR="68E6FB90" w:rsidRDefault="68E6FB90" w:rsidP="240EBD72">
      <w:pPr>
        <w:rPr>
          <w:rFonts w:eastAsiaTheme="minorEastAsia"/>
        </w:rPr>
      </w:pPr>
      <w:r w:rsidRPr="240EBD72">
        <w:rPr>
          <w:rFonts w:eastAsiaTheme="minorEastAsia"/>
        </w:rPr>
        <w:t>When a paper is submitted, t</w:t>
      </w:r>
      <w:r w:rsidR="1A45E9B3" w:rsidRPr="240EBD72">
        <w:rPr>
          <w:rFonts w:eastAsiaTheme="minorEastAsia"/>
        </w:rPr>
        <w:t xml:space="preserve">he </w:t>
      </w:r>
      <w:r w:rsidR="08BA6BC5" w:rsidRPr="240EBD72">
        <w:rPr>
          <w:rFonts w:eastAsiaTheme="minorEastAsia"/>
        </w:rPr>
        <w:t>p</w:t>
      </w:r>
      <w:r w:rsidR="49871B1E" w:rsidRPr="240EBD72">
        <w:rPr>
          <w:rFonts w:eastAsiaTheme="minorEastAsia"/>
        </w:rPr>
        <w:t>latform</w:t>
      </w:r>
      <w:r w:rsidR="41267904" w:rsidRPr="240EBD72">
        <w:rPr>
          <w:rFonts w:eastAsiaTheme="minorEastAsia"/>
        </w:rPr>
        <w:t xml:space="preserve"> </w:t>
      </w:r>
      <w:r w:rsidR="25A953F1" w:rsidRPr="240EBD72">
        <w:rPr>
          <w:rFonts w:eastAsiaTheme="minorEastAsia"/>
        </w:rPr>
        <w:t>will process</w:t>
      </w:r>
      <w:r w:rsidR="41267904" w:rsidRPr="240EBD72">
        <w:rPr>
          <w:rFonts w:eastAsiaTheme="minorEastAsia"/>
        </w:rPr>
        <w:t xml:space="preserve"> </w:t>
      </w:r>
      <w:r w:rsidR="6BEB1A8B" w:rsidRPr="240EBD72">
        <w:rPr>
          <w:rFonts w:eastAsiaTheme="minorEastAsia"/>
        </w:rPr>
        <w:t>the paper</w:t>
      </w:r>
      <w:r w:rsidR="41267904" w:rsidRPr="240EBD72">
        <w:rPr>
          <w:rFonts w:eastAsiaTheme="minorEastAsia"/>
        </w:rPr>
        <w:t xml:space="preserve"> and add </w:t>
      </w:r>
      <w:r w:rsidR="775F2872" w:rsidRPr="240EBD72">
        <w:rPr>
          <w:rFonts w:eastAsiaTheme="minorEastAsia"/>
        </w:rPr>
        <w:t xml:space="preserve">the paper </w:t>
      </w:r>
      <w:r w:rsidR="41267904" w:rsidRPr="240EBD72">
        <w:rPr>
          <w:rFonts w:eastAsiaTheme="minorEastAsia"/>
        </w:rPr>
        <w:t>to the WDAG citation structure</w:t>
      </w:r>
      <w:r w:rsidR="2A87F7B9" w:rsidRPr="240EBD72">
        <w:rPr>
          <w:rFonts w:eastAsiaTheme="minorEastAsia"/>
        </w:rPr>
        <w:t xml:space="preserve">, </w:t>
      </w:r>
      <w:r w:rsidR="3259E74B" w:rsidRPr="240EBD72">
        <w:rPr>
          <w:rFonts w:eastAsiaTheme="minorEastAsia"/>
        </w:rPr>
        <w:t xml:space="preserve">which results in the </w:t>
      </w:r>
      <w:r w:rsidR="00740008" w:rsidRPr="240EBD72">
        <w:rPr>
          <w:rFonts w:eastAsiaTheme="minorEastAsia"/>
        </w:rPr>
        <w:t>minting of reputation</w:t>
      </w:r>
      <w:r w:rsidR="00577D44">
        <w:rPr>
          <w:rFonts w:eastAsiaTheme="minorEastAsia"/>
        </w:rPr>
        <w:t>. This will</w:t>
      </w:r>
      <w:r w:rsidR="00740008" w:rsidRPr="240EBD72">
        <w:rPr>
          <w:rFonts w:eastAsiaTheme="minorEastAsia"/>
        </w:rPr>
        <w:t xml:space="preserve"> </w:t>
      </w:r>
      <w:r w:rsidR="067FCEC7" w:rsidRPr="240EBD72">
        <w:rPr>
          <w:rFonts w:eastAsiaTheme="minorEastAsia"/>
        </w:rPr>
        <w:t xml:space="preserve">get posted as </w:t>
      </w:r>
      <w:r w:rsidR="4A73C60A" w:rsidRPr="240EBD72">
        <w:rPr>
          <w:rFonts w:eastAsiaTheme="minorEastAsia"/>
        </w:rPr>
        <w:t>“</w:t>
      </w:r>
      <w:r w:rsidR="067FCEC7" w:rsidRPr="240EBD72">
        <w:rPr>
          <w:rFonts w:eastAsiaTheme="minorEastAsia"/>
        </w:rPr>
        <w:t>recent work</w:t>
      </w:r>
      <w:r w:rsidR="45D95C39" w:rsidRPr="240EBD72">
        <w:rPr>
          <w:rFonts w:eastAsiaTheme="minorEastAsia"/>
        </w:rPr>
        <w:t>”</w:t>
      </w:r>
      <w:r w:rsidR="067FCEC7" w:rsidRPr="240EBD72">
        <w:rPr>
          <w:rFonts w:eastAsiaTheme="minorEastAsia"/>
        </w:rPr>
        <w:t xml:space="preserve"> in its category</w:t>
      </w:r>
      <w:r w:rsidR="5293B202" w:rsidRPr="240EBD72">
        <w:rPr>
          <w:rFonts w:eastAsiaTheme="minorEastAsia"/>
        </w:rPr>
        <w:t xml:space="preserve"> on the </w:t>
      </w:r>
      <w:r w:rsidR="7CD8FE78" w:rsidRPr="240EBD72">
        <w:rPr>
          <w:rFonts w:eastAsiaTheme="minorEastAsia"/>
        </w:rPr>
        <w:t xml:space="preserve">ad-less </w:t>
      </w:r>
      <w:r w:rsidR="5293B202" w:rsidRPr="240EBD72">
        <w:rPr>
          <w:rFonts w:eastAsiaTheme="minorEastAsia"/>
        </w:rPr>
        <w:t>webpage</w:t>
      </w:r>
      <w:r w:rsidR="25A223FB" w:rsidRPr="240EBD72">
        <w:rPr>
          <w:rFonts w:eastAsiaTheme="minorEastAsia"/>
        </w:rPr>
        <w:t xml:space="preserve">. </w:t>
      </w:r>
      <w:r w:rsidR="0346198B" w:rsidRPr="240EBD72">
        <w:rPr>
          <w:rFonts w:eastAsiaTheme="minorEastAsia"/>
        </w:rPr>
        <w:t xml:space="preserve">Marketing is </w:t>
      </w:r>
      <w:r w:rsidR="1C89A859" w:rsidRPr="240EBD72">
        <w:rPr>
          <w:rFonts w:eastAsiaTheme="minorEastAsia"/>
        </w:rPr>
        <w:t>important</w:t>
      </w:r>
      <w:r w:rsidR="00577D44">
        <w:rPr>
          <w:rFonts w:eastAsiaTheme="minorEastAsia"/>
        </w:rPr>
        <w:t>,</w:t>
      </w:r>
      <w:r w:rsidR="1C89A859" w:rsidRPr="240EBD72">
        <w:rPr>
          <w:rFonts w:eastAsiaTheme="minorEastAsia"/>
        </w:rPr>
        <w:t xml:space="preserve"> but</w:t>
      </w:r>
      <w:r w:rsidR="37358F3D" w:rsidRPr="240EBD72">
        <w:rPr>
          <w:rFonts w:eastAsiaTheme="minorEastAsia"/>
        </w:rPr>
        <w:t xml:space="preserve"> </w:t>
      </w:r>
      <w:r w:rsidR="000824C8">
        <w:rPr>
          <w:rFonts w:eastAsiaTheme="minorEastAsia"/>
        </w:rPr>
        <w:t xml:space="preserve">the usual method of </w:t>
      </w:r>
      <w:r w:rsidR="37358F3D" w:rsidRPr="240EBD72">
        <w:rPr>
          <w:rFonts w:eastAsiaTheme="minorEastAsia"/>
        </w:rPr>
        <w:t xml:space="preserve">posting </w:t>
      </w:r>
      <w:r w:rsidR="56490CCF" w:rsidRPr="240EBD72">
        <w:rPr>
          <w:rFonts w:eastAsiaTheme="minorEastAsia"/>
        </w:rPr>
        <w:t>scientific</w:t>
      </w:r>
      <w:r w:rsidR="37358F3D" w:rsidRPr="240EBD72">
        <w:rPr>
          <w:rFonts w:eastAsiaTheme="minorEastAsia"/>
        </w:rPr>
        <w:t xml:space="preserve"> work on a webpage with an opinion article is trivial</w:t>
      </w:r>
      <w:r w:rsidR="000824C8">
        <w:rPr>
          <w:rFonts w:eastAsiaTheme="minorEastAsia"/>
        </w:rPr>
        <w:t>,</w:t>
      </w:r>
      <w:r w:rsidR="338C5ED4" w:rsidRPr="240EBD72">
        <w:rPr>
          <w:rFonts w:eastAsiaTheme="minorEastAsia"/>
        </w:rPr>
        <w:t xml:space="preserve"> as is </w:t>
      </w:r>
      <w:r w:rsidR="6F821724" w:rsidRPr="240EBD72">
        <w:rPr>
          <w:rFonts w:eastAsiaTheme="minorEastAsia"/>
        </w:rPr>
        <w:t>most of the social media coverage and email updates around conferences</w:t>
      </w:r>
      <w:r w:rsidR="34631236" w:rsidRPr="240EBD72">
        <w:rPr>
          <w:rFonts w:eastAsiaTheme="minorEastAsia"/>
        </w:rPr>
        <w:t xml:space="preserve">. </w:t>
      </w:r>
      <w:r w:rsidR="55C3E4BE" w:rsidRPr="240EBD72">
        <w:rPr>
          <w:rFonts w:eastAsiaTheme="minorEastAsia"/>
        </w:rPr>
        <w:t>T</w:t>
      </w:r>
      <w:r w:rsidR="34631236" w:rsidRPr="240EBD72">
        <w:rPr>
          <w:rFonts w:eastAsiaTheme="minorEastAsia"/>
        </w:rPr>
        <w:t xml:space="preserve">he </w:t>
      </w:r>
      <w:r w:rsidR="6F821724" w:rsidRPr="240EBD72">
        <w:rPr>
          <w:rFonts w:eastAsiaTheme="minorEastAsia"/>
        </w:rPr>
        <w:t>loudest and the most popular</w:t>
      </w:r>
      <w:r w:rsidR="000824C8">
        <w:rPr>
          <w:rFonts w:eastAsiaTheme="minorEastAsia"/>
        </w:rPr>
        <w:t xml:space="preserve"> research</w:t>
      </w:r>
      <w:r w:rsidR="1AD05643" w:rsidRPr="240EBD72">
        <w:rPr>
          <w:rFonts w:eastAsiaTheme="minorEastAsia"/>
        </w:rPr>
        <w:t xml:space="preserve"> – not necessarily the best - </w:t>
      </w:r>
      <w:r w:rsidR="3EE25EAE" w:rsidRPr="240EBD72">
        <w:rPr>
          <w:rFonts w:eastAsiaTheme="minorEastAsia"/>
        </w:rPr>
        <w:t>generally dominate</w:t>
      </w:r>
      <w:r w:rsidR="000824C8">
        <w:rPr>
          <w:rFonts w:eastAsiaTheme="minorEastAsia"/>
        </w:rPr>
        <w:t>s</w:t>
      </w:r>
      <w:r w:rsidR="3EE25EAE" w:rsidRPr="240EBD72">
        <w:rPr>
          <w:rFonts w:eastAsiaTheme="minorEastAsia"/>
        </w:rPr>
        <w:t xml:space="preserve"> the conversation</w:t>
      </w:r>
      <w:r w:rsidR="64028ED9" w:rsidRPr="240EBD72">
        <w:rPr>
          <w:rFonts w:eastAsiaTheme="minorEastAsia"/>
        </w:rPr>
        <w:t>.</w:t>
      </w:r>
      <w:r w:rsidR="6BA09A5C" w:rsidRPr="240EBD72">
        <w:rPr>
          <w:rFonts w:eastAsiaTheme="minorEastAsia"/>
        </w:rPr>
        <w:t xml:space="preserve"> </w:t>
      </w:r>
    </w:p>
    <w:p w14:paraId="0F7CCA7E" w14:textId="2D675FBB" w:rsidR="03F082AF" w:rsidRDefault="03F082AF" w:rsidP="240EBD72">
      <w:pPr>
        <w:rPr>
          <w:rFonts w:eastAsiaTheme="minorEastAsia"/>
        </w:rPr>
      </w:pPr>
      <w:r w:rsidRPr="240EBD72">
        <w:rPr>
          <w:rFonts w:eastAsiaTheme="minorEastAsia"/>
        </w:rPr>
        <w:t xml:space="preserve">All research publication systems will involve some </w:t>
      </w:r>
      <w:r w:rsidRPr="001E5444">
        <w:rPr>
          <w:rFonts w:eastAsiaTheme="minorEastAsia"/>
        </w:rPr>
        <w:t>measure of curation</w:t>
      </w:r>
      <w:r w:rsidR="3CB3039E" w:rsidRPr="001E5444">
        <w:rPr>
          <w:rFonts w:eastAsiaTheme="minorEastAsia"/>
        </w:rPr>
        <w:t xml:space="preserve">, but other methods of curation can use more useful categorical frameworks and allow for more nuanced dissemination of information. </w:t>
      </w:r>
      <w:r w:rsidR="6016C6A2" w:rsidRPr="001E5444">
        <w:rPr>
          <w:rFonts w:eastAsiaTheme="minorEastAsia"/>
        </w:rPr>
        <w:t>In this system,</w:t>
      </w:r>
      <w:r w:rsidR="75E1A4CC" w:rsidRPr="001E5444">
        <w:rPr>
          <w:rFonts w:eastAsiaTheme="minorEastAsia"/>
        </w:rPr>
        <w:t xml:space="preserve"> </w:t>
      </w:r>
      <w:r w:rsidR="003A4830" w:rsidRPr="001E5444">
        <w:rPr>
          <w:rFonts w:eastAsiaTheme="minorEastAsia"/>
        </w:rPr>
        <w:t xml:space="preserve">published </w:t>
      </w:r>
      <w:r w:rsidR="21154D25" w:rsidRPr="001E5444">
        <w:rPr>
          <w:rFonts w:eastAsiaTheme="minorEastAsia"/>
        </w:rPr>
        <w:t>papers</w:t>
      </w:r>
      <w:r w:rsidR="003A4830" w:rsidRPr="001E5444">
        <w:rPr>
          <w:rFonts w:eastAsiaTheme="minorEastAsia"/>
        </w:rPr>
        <w:t xml:space="preserve"> that</w:t>
      </w:r>
      <w:r w:rsidR="75E1A4CC" w:rsidRPr="001E5444">
        <w:rPr>
          <w:rFonts w:eastAsiaTheme="minorEastAsia"/>
        </w:rPr>
        <w:t xml:space="preserve"> are not being cited will be </w:t>
      </w:r>
      <w:r w:rsidR="003A4830" w:rsidRPr="001E5444">
        <w:rPr>
          <w:rFonts w:eastAsiaTheme="minorEastAsia"/>
        </w:rPr>
        <w:t xml:space="preserve">networked </w:t>
      </w:r>
      <w:r w:rsidR="01296B8D" w:rsidRPr="001E5444">
        <w:rPr>
          <w:rFonts w:eastAsiaTheme="minorEastAsia"/>
        </w:rPr>
        <w:t>with other papers</w:t>
      </w:r>
      <w:r w:rsidR="003A4830" w:rsidRPr="001E5444">
        <w:rPr>
          <w:rFonts w:eastAsiaTheme="minorEastAsia"/>
        </w:rPr>
        <w:t>, using novel algorithms, to</w:t>
      </w:r>
      <w:r w:rsidR="0ABC3096" w:rsidRPr="001E5444">
        <w:rPr>
          <w:rFonts w:eastAsiaTheme="minorEastAsia"/>
        </w:rPr>
        <w:t xml:space="preserve"> potentially find </w:t>
      </w:r>
      <w:r w:rsidR="003A4830" w:rsidRPr="001E5444">
        <w:rPr>
          <w:rFonts w:eastAsiaTheme="minorEastAsia"/>
        </w:rPr>
        <w:t>unexplored connections over time</w:t>
      </w:r>
      <w:r w:rsidR="1D5CE7B8" w:rsidRPr="001E5444">
        <w:rPr>
          <w:rFonts w:eastAsiaTheme="minorEastAsia"/>
        </w:rPr>
        <w:t xml:space="preserve">. </w:t>
      </w:r>
      <w:r w:rsidR="0898C151" w:rsidRPr="001E5444">
        <w:rPr>
          <w:rFonts w:eastAsiaTheme="minorEastAsia"/>
        </w:rPr>
        <w:t xml:space="preserve">The paper's potential associations can be listed on </w:t>
      </w:r>
      <w:r w:rsidR="5C266B65" w:rsidRPr="001E5444">
        <w:rPr>
          <w:rFonts w:eastAsiaTheme="minorEastAsia"/>
        </w:rPr>
        <w:t>the website</w:t>
      </w:r>
      <w:r w:rsidR="01296B8D" w:rsidRPr="001E5444">
        <w:rPr>
          <w:rFonts w:eastAsiaTheme="minorEastAsia"/>
        </w:rPr>
        <w:t xml:space="preserve"> until a</w:t>
      </w:r>
      <w:r w:rsidR="000824C8" w:rsidRPr="001E5444">
        <w:rPr>
          <w:rFonts w:eastAsiaTheme="minorEastAsia"/>
        </w:rPr>
        <w:t xml:space="preserve"> member of the ecosystem</w:t>
      </w:r>
      <w:r w:rsidR="01296B8D" w:rsidRPr="001E5444">
        <w:rPr>
          <w:rFonts w:eastAsiaTheme="minorEastAsia"/>
        </w:rPr>
        <w:t xml:space="preserve"> </w:t>
      </w:r>
      <w:r w:rsidR="37CEB1B2" w:rsidRPr="001E5444">
        <w:rPr>
          <w:rFonts w:eastAsiaTheme="minorEastAsia"/>
        </w:rPr>
        <w:t xml:space="preserve">can </w:t>
      </w:r>
      <w:r w:rsidR="05E28BB4" w:rsidRPr="001E5444">
        <w:rPr>
          <w:rFonts w:eastAsiaTheme="minorEastAsia"/>
        </w:rPr>
        <w:t>recognize</w:t>
      </w:r>
      <w:r w:rsidR="37CEB1B2" w:rsidRPr="001E5444">
        <w:rPr>
          <w:rFonts w:eastAsiaTheme="minorEastAsia"/>
        </w:rPr>
        <w:t xml:space="preserve"> its utility</w:t>
      </w:r>
      <w:r w:rsidR="2BFAA26F" w:rsidRPr="001E5444">
        <w:rPr>
          <w:rFonts w:eastAsiaTheme="minorEastAsia"/>
        </w:rPr>
        <w:t xml:space="preserve">. </w:t>
      </w:r>
      <w:r w:rsidR="3CFBE48A" w:rsidRPr="001E5444">
        <w:rPr>
          <w:rFonts w:eastAsiaTheme="minorEastAsia"/>
        </w:rPr>
        <w:t>A</w:t>
      </w:r>
      <w:r w:rsidR="001E5444" w:rsidRPr="001E5444">
        <w:rPr>
          <w:rFonts w:eastAsiaTheme="minorEastAsia"/>
        </w:rPr>
        <w:t>dditionally, a</w:t>
      </w:r>
      <w:r w:rsidR="3CFBE48A" w:rsidRPr="001E5444">
        <w:rPr>
          <w:rFonts w:eastAsiaTheme="minorEastAsia"/>
        </w:rPr>
        <w:t xml:space="preserve"> paper can be cited </w:t>
      </w:r>
      <w:r w:rsidR="001E5444" w:rsidRPr="001E5444">
        <w:rPr>
          <w:rFonts w:eastAsiaTheme="minorEastAsia"/>
        </w:rPr>
        <w:t xml:space="preserve">both </w:t>
      </w:r>
      <w:r w:rsidR="3CFBE48A" w:rsidRPr="001E5444">
        <w:rPr>
          <w:rFonts w:eastAsiaTheme="minorEastAsia"/>
        </w:rPr>
        <w:t>individually</w:t>
      </w:r>
      <w:r w:rsidR="001E5444" w:rsidRPr="001E5444">
        <w:rPr>
          <w:rFonts w:eastAsiaTheme="minorEastAsia"/>
        </w:rPr>
        <w:t xml:space="preserve"> and</w:t>
      </w:r>
      <w:r w:rsidR="3CFBE48A" w:rsidRPr="001E5444">
        <w:rPr>
          <w:rFonts w:eastAsiaTheme="minorEastAsia"/>
        </w:rPr>
        <w:t xml:space="preserve"> in context</w:t>
      </w:r>
      <w:r w:rsidR="6AC1B471" w:rsidRPr="001E5444">
        <w:rPr>
          <w:rFonts w:eastAsiaTheme="minorEastAsia"/>
        </w:rPr>
        <w:t xml:space="preserve">. </w:t>
      </w:r>
      <w:r w:rsidR="66B804D8" w:rsidRPr="001E5444">
        <w:rPr>
          <w:rFonts w:eastAsiaTheme="minorEastAsia"/>
        </w:rPr>
        <w:t>As a paper persists in the ecosystem</w:t>
      </w:r>
      <w:r w:rsidR="72C32CFD" w:rsidRPr="001E5444">
        <w:rPr>
          <w:rFonts w:eastAsiaTheme="minorEastAsia"/>
        </w:rPr>
        <w:t>,</w:t>
      </w:r>
      <w:r w:rsidR="66B804D8" w:rsidRPr="001E5444">
        <w:rPr>
          <w:rFonts w:eastAsiaTheme="minorEastAsia"/>
        </w:rPr>
        <w:t xml:space="preserve"> it will accumulate citations, peer-reviews, and potent</w:t>
      </w:r>
      <w:r w:rsidR="2F6CB0D7" w:rsidRPr="001E5444">
        <w:rPr>
          <w:rFonts w:eastAsiaTheme="minorEastAsia"/>
        </w:rPr>
        <w:t>ially replications</w:t>
      </w:r>
      <w:r w:rsidR="1C70B1FC" w:rsidRPr="001E5444">
        <w:rPr>
          <w:rFonts w:eastAsiaTheme="minorEastAsia"/>
        </w:rPr>
        <w:t xml:space="preserve">. </w:t>
      </w:r>
      <w:r w:rsidR="2F6CB0D7" w:rsidRPr="001E5444">
        <w:rPr>
          <w:rFonts w:eastAsiaTheme="minorEastAsia"/>
        </w:rPr>
        <w:t xml:space="preserve">Peers will rate the work with </w:t>
      </w:r>
      <w:r w:rsidR="00687C1B" w:rsidRPr="001E5444">
        <w:rPr>
          <w:rFonts w:eastAsiaTheme="minorEastAsia"/>
        </w:rPr>
        <w:t>validation methods</w:t>
      </w:r>
      <w:r w:rsidR="000824C8" w:rsidRPr="001E5444">
        <w:rPr>
          <w:rFonts w:eastAsiaTheme="minorEastAsia"/>
        </w:rPr>
        <w:t xml:space="preserve"> such as</w:t>
      </w:r>
      <w:r w:rsidR="00687C1B" w:rsidRPr="001E5444">
        <w:rPr>
          <w:rFonts w:eastAsiaTheme="minorEastAsia"/>
        </w:rPr>
        <w:t xml:space="preserve"> citation, peer-views, replications, and comments</w:t>
      </w:r>
      <w:r w:rsidR="000824C8" w:rsidRPr="001E5444">
        <w:rPr>
          <w:rFonts w:eastAsiaTheme="minorEastAsia"/>
        </w:rPr>
        <w:t>,</w:t>
      </w:r>
      <w:r w:rsidR="00687C1B" w:rsidRPr="001E5444">
        <w:rPr>
          <w:rFonts w:eastAsiaTheme="minorEastAsia"/>
        </w:rPr>
        <w:t xml:space="preserve"> all of which require reputation staking</w:t>
      </w:r>
      <w:r w:rsidR="0050F7BB" w:rsidRPr="001E5444">
        <w:rPr>
          <w:rFonts w:eastAsiaTheme="minorEastAsia"/>
        </w:rPr>
        <w:t>.</w:t>
      </w:r>
    </w:p>
    <w:p w14:paraId="11521CF9" w14:textId="53970FD7" w:rsidR="587F42A5" w:rsidRDefault="587F42A5" w:rsidP="240EBD72">
      <w:pPr>
        <w:rPr>
          <w:rFonts w:eastAsiaTheme="minorEastAsia"/>
        </w:rPr>
      </w:pPr>
      <w:r w:rsidRPr="240EBD72">
        <w:rPr>
          <w:rFonts w:eastAsiaTheme="minorEastAsia"/>
        </w:rPr>
        <w:t>Any</w:t>
      </w:r>
      <w:r w:rsidR="6D06ED17" w:rsidRPr="240EBD72">
        <w:rPr>
          <w:rFonts w:eastAsiaTheme="minorEastAsia"/>
        </w:rPr>
        <w:t xml:space="preserve"> work </w:t>
      </w:r>
      <w:r w:rsidR="5BE95A0E" w:rsidRPr="240EBD72">
        <w:rPr>
          <w:rFonts w:eastAsiaTheme="minorEastAsia"/>
        </w:rPr>
        <w:t xml:space="preserve">published </w:t>
      </w:r>
      <w:r w:rsidR="5BE95A0E" w:rsidRPr="009144A7">
        <w:rPr>
          <w:rFonts w:eastAsiaTheme="minorEastAsia"/>
        </w:rPr>
        <w:t xml:space="preserve">on the </w:t>
      </w:r>
      <w:r w:rsidR="1C909311" w:rsidRPr="009144A7">
        <w:rPr>
          <w:rFonts w:eastAsiaTheme="minorEastAsia"/>
        </w:rPr>
        <w:t xml:space="preserve">DAO </w:t>
      </w:r>
      <w:r w:rsidR="5BE95A0E" w:rsidRPr="009144A7">
        <w:rPr>
          <w:rFonts w:eastAsiaTheme="minorEastAsia"/>
        </w:rPr>
        <w:t xml:space="preserve">platform belongs to the </w:t>
      </w:r>
      <w:r w:rsidR="000B35DB" w:rsidRPr="009144A7">
        <w:rPr>
          <w:rFonts w:eastAsiaTheme="minorEastAsia"/>
        </w:rPr>
        <w:t>platform but</w:t>
      </w:r>
      <w:r w:rsidR="5AE82628" w:rsidRPr="009144A7">
        <w:rPr>
          <w:rFonts w:eastAsiaTheme="minorEastAsia"/>
        </w:rPr>
        <w:t xml:space="preserve"> can be read by anybody in the world</w:t>
      </w:r>
      <w:r w:rsidR="4D4DC759" w:rsidRPr="009144A7">
        <w:rPr>
          <w:rFonts w:eastAsiaTheme="minorEastAsia"/>
        </w:rPr>
        <w:t xml:space="preserve">. </w:t>
      </w:r>
      <w:r w:rsidR="203DDF0F" w:rsidRPr="009144A7">
        <w:rPr>
          <w:rFonts w:eastAsiaTheme="minorEastAsia"/>
        </w:rPr>
        <w:t xml:space="preserve">Over time the positive and negative citations </w:t>
      </w:r>
      <w:r w:rsidR="5299C99A" w:rsidRPr="009144A7">
        <w:rPr>
          <w:rFonts w:eastAsiaTheme="minorEastAsia"/>
        </w:rPr>
        <w:t>will accumulate</w:t>
      </w:r>
      <w:r w:rsidR="60713D62" w:rsidRPr="009144A7">
        <w:rPr>
          <w:rFonts w:eastAsiaTheme="minorEastAsia"/>
        </w:rPr>
        <w:t>,</w:t>
      </w:r>
      <w:r w:rsidR="5299C99A" w:rsidRPr="009144A7">
        <w:rPr>
          <w:rFonts w:eastAsiaTheme="minorEastAsia"/>
        </w:rPr>
        <w:t xml:space="preserve"> as well as peer-reviews</w:t>
      </w:r>
      <w:r w:rsidR="1C3A4320" w:rsidRPr="009144A7">
        <w:rPr>
          <w:rFonts w:eastAsiaTheme="minorEastAsia"/>
        </w:rPr>
        <w:t xml:space="preserve"> and</w:t>
      </w:r>
      <w:r w:rsidR="5299C99A" w:rsidRPr="009144A7">
        <w:rPr>
          <w:rFonts w:eastAsiaTheme="minorEastAsia"/>
        </w:rPr>
        <w:t xml:space="preserve"> possible replications</w:t>
      </w:r>
      <w:r w:rsidR="0F682593" w:rsidRPr="009144A7">
        <w:rPr>
          <w:rFonts w:eastAsiaTheme="minorEastAsia"/>
        </w:rPr>
        <w:t xml:space="preserve">. </w:t>
      </w:r>
      <w:r w:rsidR="165BDDDC" w:rsidRPr="009144A7">
        <w:rPr>
          <w:rFonts w:eastAsiaTheme="minorEastAsia"/>
        </w:rPr>
        <w:t xml:space="preserve">Papers will better </w:t>
      </w:r>
      <w:r w:rsidR="00687C1B" w:rsidRPr="009144A7">
        <w:rPr>
          <w:rFonts w:eastAsiaTheme="minorEastAsia"/>
        </w:rPr>
        <w:t>capture and value</w:t>
      </w:r>
      <w:r w:rsidR="165BDDDC" w:rsidRPr="009144A7">
        <w:rPr>
          <w:rFonts w:eastAsiaTheme="minorEastAsia"/>
        </w:rPr>
        <w:t xml:space="preserve"> what </w:t>
      </w:r>
      <w:r w:rsidR="000824C8" w:rsidRPr="009144A7">
        <w:rPr>
          <w:rFonts w:eastAsiaTheme="minorEastAsia"/>
        </w:rPr>
        <w:t>a researcher has done, as well as what they can do</w:t>
      </w:r>
      <w:r w:rsidR="008B047D" w:rsidRPr="009144A7">
        <w:rPr>
          <w:rFonts w:eastAsiaTheme="minorEastAsia"/>
        </w:rPr>
        <w:t xml:space="preserve"> as opposed </w:t>
      </w:r>
      <w:r w:rsidR="008B047D" w:rsidRPr="000B35DB">
        <w:rPr>
          <w:rFonts w:eastAsiaTheme="minorEastAsia"/>
        </w:rPr>
        <w:t>to just</w:t>
      </w:r>
      <w:r w:rsidR="009144A7" w:rsidRPr="000B35DB">
        <w:rPr>
          <w:rFonts w:eastAsiaTheme="minorEastAsia"/>
        </w:rPr>
        <w:t xml:space="preserve"> evaluating the quality of a </w:t>
      </w:r>
      <w:r w:rsidR="009144A7" w:rsidRPr="000B35DB">
        <w:rPr>
          <w:rFonts w:eastAsiaTheme="minorEastAsia"/>
        </w:rPr>
        <w:lastRenderedPageBreak/>
        <w:t>researche</w:t>
      </w:r>
      <w:r w:rsidR="000B35DB" w:rsidRPr="000B35DB">
        <w:rPr>
          <w:rFonts w:eastAsiaTheme="minorEastAsia"/>
        </w:rPr>
        <w:t xml:space="preserve">r </w:t>
      </w:r>
      <w:r w:rsidR="009144A7" w:rsidRPr="000B35DB">
        <w:rPr>
          <w:rFonts w:eastAsiaTheme="minorEastAsia"/>
        </w:rPr>
        <w:t>based</w:t>
      </w:r>
      <w:r w:rsidR="000824C8" w:rsidRPr="000B35DB">
        <w:rPr>
          <w:rFonts w:eastAsiaTheme="minorEastAsia"/>
        </w:rPr>
        <w:t xml:space="preserve"> </w:t>
      </w:r>
      <w:r w:rsidR="000B35DB" w:rsidRPr="000B35DB">
        <w:rPr>
          <w:rFonts w:eastAsiaTheme="minorEastAsia"/>
        </w:rPr>
        <w:t xml:space="preserve">on the </w:t>
      </w:r>
      <w:r w:rsidR="718CCB8F" w:rsidRPr="000B35DB">
        <w:rPr>
          <w:rFonts w:eastAsiaTheme="minorEastAsia"/>
        </w:rPr>
        <w:t>number of papers</w:t>
      </w:r>
      <w:r w:rsidR="718CCB8F" w:rsidRPr="009144A7">
        <w:rPr>
          <w:rFonts w:eastAsiaTheme="minorEastAsia"/>
        </w:rPr>
        <w:t xml:space="preserve"> </w:t>
      </w:r>
      <w:r w:rsidR="000824C8" w:rsidRPr="009144A7">
        <w:rPr>
          <w:rFonts w:eastAsiaTheme="minorEastAsia"/>
        </w:rPr>
        <w:t xml:space="preserve">that mention a scientist’s </w:t>
      </w:r>
      <w:r w:rsidR="718CCB8F" w:rsidRPr="009144A7">
        <w:rPr>
          <w:rFonts w:eastAsiaTheme="minorEastAsia"/>
        </w:rPr>
        <w:t xml:space="preserve">name </w:t>
      </w:r>
      <w:r w:rsidR="165BDDDC" w:rsidRPr="009144A7">
        <w:rPr>
          <w:rFonts w:eastAsiaTheme="minorEastAsia"/>
        </w:rPr>
        <w:t xml:space="preserve">and how many times </w:t>
      </w:r>
      <w:r w:rsidR="000824C8" w:rsidRPr="009144A7">
        <w:rPr>
          <w:rFonts w:eastAsiaTheme="minorEastAsia"/>
        </w:rPr>
        <w:t>that name</w:t>
      </w:r>
      <w:r w:rsidR="165BDDDC" w:rsidRPr="009144A7">
        <w:rPr>
          <w:rFonts w:eastAsiaTheme="minorEastAsia"/>
        </w:rPr>
        <w:t xml:space="preserve"> w</w:t>
      </w:r>
      <w:r w:rsidR="000824C8" w:rsidRPr="009144A7">
        <w:rPr>
          <w:rFonts w:eastAsiaTheme="minorEastAsia"/>
        </w:rPr>
        <w:t>as</w:t>
      </w:r>
      <w:r w:rsidR="165BDDDC" w:rsidRPr="009144A7">
        <w:rPr>
          <w:rFonts w:eastAsiaTheme="minorEastAsia"/>
        </w:rPr>
        <w:t xml:space="preserve"> </w:t>
      </w:r>
      <w:r w:rsidR="7BFF7D60" w:rsidRPr="009144A7">
        <w:rPr>
          <w:rFonts w:eastAsiaTheme="minorEastAsia"/>
        </w:rPr>
        <w:t>cited</w:t>
      </w:r>
      <w:r w:rsidR="00687C1B" w:rsidRPr="009144A7">
        <w:rPr>
          <w:rFonts w:eastAsiaTheme="minorEastAsia"/>
        </w:rPr>
        <w:t xml:space="preserve"> (h-index)</w:t>
      </w:r>
      <w:r w:rsidR="7BFF7D60" w:rsidRPr="009144A7">
        <w:rPr>
          <w:rFonts w:eastAsiaTheme="minorEastAsia"/>
        </w:rPr>
        <w:t>.</w:t>
      </w:r>
      <w:r w:rsidR="00687C1B">
        <w:rPr>
          <w:rFonts w:eastAsiaTheme="minorEastAsia"/>
        </w:rPr>
        <w:t xml:space="preserve">  </w:t>
      </w:r>
    </w:p>
    <w:p w14:paraId="10FE67F8" w14:textId="5BE2628B" w:rsidR="00A64F8E" w:rsidRDefault="67EB8748" w:rsidP="240EBD72">
      <w:r>
        <w:t xml:space="preserve">Now that we have a reputation system that can be sustainably decentralized, this would be a viable replacement for the legacy system and solve </w:t>
      </w:r>
      <w:r w:rsidR="000824C8">
        <w:t>the</w:t>
      </w:r>
      <w:r w:rsidR="1E480268">
        <w:t xml:space="preserve"> reputation </w:t>
      </w:r>
      <w:r>
        <w:t>problems often found in</w:t>
      </w:r>
      <w:r w:rsidR="0D13D5AB">
        <w:t xml:space="preserve"> Academic Publishing’s</w:t>
      </w:r>
      <w:r>
        <w:t xml:space="preserve"> centralized organizations.</w:t>
      </w:r>
    </w:p>
    <w:p w14:paraId="16EB6316" w14:textId="1FEC3D48" w:rsidR="00D64DA3" w:rsidRDefault="00D64DA3" w:rsidP="240EBD72"/>
    <w:p w14:paraId="44F7BA43" w14:textId="77777777" w:rsidR="00056B63" w:rsidRDefault="00056B63" w:rsidP="240EBD72"/>
    <w:p w14:paraId="3355E3F5" w14:textId="008B1DC1" w:rsidR="3BDED683" w:rsidRPr="00D64DA3" w:rsidRDefault="008A4B26" w:rsidP="240EBD72">
      <w:pPr>
        <w:rPr>
          <w:b/>
          <w:bCs/>
        </w:rPr>
      </w:pPr>
      <w:bookmarkStart w:id="8" w:name="_Toc95340305"/>
      <w:bookmarkStart w:id="9" w:name="_Toc95340382"/>
      <w:bookmarkStart w:id="10" w:name="_Toc95412853"/>
      <w:r w:rsidRPr="00D64DA3">
        <w:rPr>
          <w:rStyle w:val="Heading2Char"/>
          <w:b/>
          <w:bCs/>
        </w:rPr>
        <w:t xml:space="preserve">Science Publishing DAO </w:t>
      </w:r>
      <w:r w:rsidR="3BDED683" w:rsidRPr="00D64DA3">
        <w:rPr>
          <w:rStyle w:val="Heading2Char"/>
          <w:b/>
          <w:bCs/>
        </w:rPr>
        <w:t>Architecture</w:t>
      </w:r>
      <w:r w:rsidR="43C0579D" w:rsidRPr="00D64DA3">
        <w:rPr>
          <w:rStyle w:val="Heading2Char"/>
          <w:b/>
          <w:bCs/>
        </w:rPr>
        <w:t xml:space="preserve"> Outline</w:t>
      </w:r>
      <w:bookmarkEnd w:id="8"/>
      <w:bookmarkEnd w:id="9"/>
      <w:bookmarkEnd w:id="10"/>
      <w:r w:rsidR="3BDED683" w:rsidRPr="00D64DA3">
        <w:rPr>
          <w:b/>
          <w:bCs/>
          <w:sz w:val="28"/>
          <w:szCs w:val="28"/>
        </w:rPr>
        <w:t>:</w:t>
      </w:r>
    </w:p>
    <w:p w14:paraId="2995676A" w14:textId="56FEF96B" w:rsidR="49D278C3" w:rsidRDefault="49D278C3" w:rsidP="58DC4B36">
      <w:pPr>
        <w:pStyle w:val="ListParagraph"/>
        <w:numPr>
          <w:ilvl w:val="0"/>
          <w:numId w:val="10"/>
        </w:numPr>
        <w:rPr>
          <w:rFonts w:eastAsiaTheme="minorEastAsia"/>
          <w:b/>
          <w:bCs/>
        </w:rPr>
      </w:pPr>
      <w:bookmarkStart w:id="11" w:name="_Toc95340306"/>
      <w:bookmarkStart w:id="12" w:name="_Toc95340383"/>
      <w:bookmarkStart w:id="13" w:name="_Toc95412854"/>
      <w:r w:rsidRPr="00E52FD0">
        <w:rPr>
          <w:rStyle w:val="Heading3Char"/>
        </w:rPr>
        <w:t>Basics</w:t>
      </w:r>
      <w:bookmarkEnd w:id="11"/>
      <w:bookmarkEnd w:id="12"/>
      <w:bookmarkEnd w:id="13"/>
      <w:r w:rsidRPr="58DC4B36">
        <w:rPr>
          <w:b/>
          <w:bCs/>
        </w:rPr>
        <w:t>:</w:t>
      </w:r>
    </w:p>
    <w:p w14:paraId="2268AA57" w14:textId="06363A88" w:rsidR="522AF7DB" w:rsidRDefault="522AF7DB" w:rsidP="58DC4B36">
      <w:pPr>
        <w:pStyle w:val="ListParagraph"/>
        <w:numPr>
          <w:ilvl w:val="1"/>
          <w:numId w:val="10"/>
        </w:numPr>
      </w:pPr>
      <w:r w:rsidRPr="58DC4B36">
        <w:rPr>
          <w:b/>
          <w:bCs/>
        </w:rPr>
        <w:t>Multi-</w:t>
      </w:r>
      <w:r w:rsidR="59943272" w:rsidRPr="58DC4B36">
        <w:rPr>
          <w:b/>
          <w:bCs/>
        </w:rPr>
        <w:t>Coin</w:t>
      </w:r>
      <w:r w:rsidRPr="58DC4B36">
        <w:rPr>
          <w:b/>
          <w:bCs/>
        </w:rPr>
        <w:t xml:space="preserve"> </w:t>
      </w:r>
      <w:r w:rsidR="19616E30" w:rsidRPr="58DC4B36">
        <w:rPr>
          <w:b/>
          <w:bCs/>
        </w:rPr>
        <w:t>S</w:t>
      </w:r>
      <w:r w:rsidRPr="58DC4B36">
        <w:rPr>
          <w:b/>
          <w:bCs/>
        </w:rPr>
        <w:t>ystem</w:t>
      </w:r>
      <w:r>
        <w:t xml:space="preserve">:  </w:t>
      </w:r>
    </w:p>
    <w:p w14:paraId="7B9929D6" w14:textId="01DCB9A0" w:rsidR="2FD2EF77" w:rsidRDefault="38719E79" w:rsidP="240EBD72">
      <w:pPr>
        <w:pStyle w:val="ListParagraph"/>
        <w:numPr>
          <w:ilvl w:val="2"/>
          <w:numId w:val="10"/>
        </w:numPr>
        <w:rPr>
          <w:rFonts w:eastAsiaTheme="minorEastAsia"/>
        </w:rPr>
      </w:pPr>
      <w:r w:rsidRPr="240EBD72">
        <w:rPr>
          <w:b/>
          <w:bCs/>
        </w:rPr>
        <w:t xml:space="preserve">Low Velocity </w:t>
      </w:r>
      <w:r w:rsidR="73DBD5BD">
        <w:t xml:space="preserve">NFT </w:t>
      </w:r>
      <w:r w:rsidR="75D8CC52">
        <w:t>Reputation tokens</w:t>
      </w:r>
      <w:r w:rsidR="2637C049">
        <w:t xml:space="preserve"> as the basis for fungible </w:t>
      </w:r>
      <w:r w:rsidR="1A154CA4">
        <w:t>work tokens</w:t>
      </w:r>
      <w:r w:rsidR="450E5491">
        <w:t>.</w:t>
      </w:r>
    </w:p>
    <w:p w14:paraId="7C4516D0" w14:textId="7587045E" w:rsidR="43789DBB" w:rsidRDefault="058A32E2" w:rsidP="240EBD72">
      <w:pPr>
        <w:pStyle w:val="ListParagraph"/>
        <w:numPr>
          <w:ilvl w:val="2"/>
          <w:numId w:val="10"/>
        </w:numPr>
      </w:pPr>
      <w:r w:rsidRPr="240EBD72">
        <w:rPr>
          <w:b/>
          <w:bCs/>
        </w:rPr>
        <w:t>High Velocity</w:t>
      </w:r>
      <w:r>
        <w:t xml:space="preserve"> </w:t>
      </w:r>
      <w:r w:rsidR="36A58674">
        <w:t>S</w:t>
      </w:r>
      <w:r w:rsidR="75D8CC52">
        <w:t>table coins</w:t>
      </w:r>
      <w:r w:rsidR="350C4715">
        <w:t xml:space="preserve">/funding tokens: Casper for now, </w:t>
      </w:r>
      <w:r w:rsidR="0ADC8B63">
        <w:t>stable coins in the future</w:t>
      </w:r>
      <w:r w:rsidR="350C4715">
        <w:t>.</w:t>
      </w:r>
    </w:p>
    <w:p w14:paraId="1B55B333" w14:textId="0912EDD9" w:rsidR="522AF7DB" w:rsidRDefault="75D8CC52" w:rsidP="240EBD72">
      <w:pPr>
        <w:pStyle w:val="ListParagraph"/>
        <w:numPr>
          <w:ilvl w:val="1"/>
          <w:numId w:val="10"/>
        </w:numPr>
        <w:rPr>
          <w:rFonts w:eastAsiaTheme="minorEastAsia"/>
        </w:rPr>
      </w:pPr>
      <w:r w:rsidRPr="240EBD72">
        <w:rPr>
          <w:b/>
          <w:bCs/>
        </w:rPr>
        <w:t xml:space="preserve">Multiple </w:t>
      </w:r>
      <w:r w:rsidR="0DE9DF5A" w:rsidRPr="240EBD72">
        <w:rPr>
          <w:b/>
          <w:bCs/>
        </w:rPr>
        <w:t xml:space="preserve">Ecosystem </w:t>
      </w:r>
      <w:r w:rsidRPr="240EBD72">
        <w:rPr>
          <w:b/>
          <w:bCs/>
        </w:rPr>
        <w:t>Actors</w:t>
      </w:r>
      <w:r w:rsidR="7B47A722">
        <w:t>: Peer</w:t>
      </w:r>
      <w:r>
        <w:t>-Reviewers, Replicators, Authors</w:t>
      </w:r>
      <w:r w:rsidR="4B57E095">
        <w:t>,</w:t>
      </w:r>
      <w:r w:rsidR="0FA4377A">
        <w:t xml:space="preserve"> </w:t>
      </w:r>
      <w:r w:rsidR="3536F08C">
        <w:t>Questioners</w:t>
      </w:r>
      <w:r w:rsidR="137C55A0">
        <w:t>, Editors</w:t>
      </w:r>
      <w:r w:rsidR="000B35DB">
        <w:t>, Indexers, Curators</w:t>
      </w:r>
      <w:r w:rsidR="09EA7D90">
        <w:t>.</w:t>
      </w:r>
    </w:p>
    <w:p w14:paraId="261645FA" w14:textId="2E325A5E" w:rsidR="3DD6BAC9" w:rsidRDefault="3DD6BAC9" w:rsidP="240EBD72">
      <w:pPr>
        <w:pStyle w:val="ListParagraph"/>
        <w:numPr>
          <w:ilvl w:val="1"/>
          <w:numId w:val="10"/>
        </w:numPr>
      </w:pPr>
      <w:r w:rsidRPr="240EBD72">
        <w:rPr>
          <w:b/>
          <w:bCs/>
        </w:rPr>
        <w:t>NFT Knowledge Assets</w:t>
      </w:r>
      <w:r>
        <w:t>: Both the paper and its published data sets are NFTs</w:t>
      </w:r>
      <w:r w:rsidR="7289661D">
        <w:t>.</w:t>
      </w:r>
    </w:p>
    <w:p w14:paraId="4ADB8789" w14:textId="729F9FA8" w:rsidR="00EF14A9" w:rsidRPr="006D1643" w:rsidRDefault="006D1643" w:rsidP="00EF14A9">
      <w:pPr>
        <w:pStyle w:val="ListParagraph"/>
        <w:numPr>
          <w:ilvl w:val="1"/>
          <w:numId w:val="10"/>
        </w:numPr>
      </w:pPr>
      <w:r w:rsidRPr="006D1643">
        <w:rPr>
          <w:b/>
          <w:bCs/>
        </w:rPr>
        <w:t>IP-NFT’s</w:t>
      </w:r>
      <w:r w:rsidR="00EA4287">
        <w:t xml:space="preserve"> to better interface with funding agencies and Industry.</w:t>
      </w:r>
    </w:p>
    <w:p w14:paraId="3789D1D3" w14:textId="3E48AE2F" w:rsidR="462217FC" w:rsidRPr="000B35DB" w:rsidRDefault="462217FC" w:rsidP="58DC4B36">
      <w:pPr>
        <w:pStyle w:val="ListParagraph"/>
        <w:numPr>
          <w:ilvl w:val="0"/>
          <w:numId w:val="10"/>
        </w:numPr>
        <w:rPr>
          <w:rFonts w:eastAsiaTheme="minorEastAsia"/>
          <w:b/>
          <w:bCs/>
          <w:color w:val="000000" w:themeColor="text1"/>
        </w:rPr>
      </w:pPr>
      <w:bookmarkStart w:id="14" w:name="_Toc95340307"/>
      <w:bookmarkStart w:id="15" w:name="_Toc95340384"/>
      <w:bookmarkStart w:id="16" w:name="_Toc95412855"/>
      <w:r w:rsidRPr="00E52FD0">
        <w:rPr>
          <w:rStyle w:val="Heading3Char"/>
        </w:rPr>
        <w:t>Governance</w:t>
      </w:r>
      <w:bookmarkEnd w:id="14"/>
      <w:bookmarkEnd w:id="15"/>
      <w:bookmarkEnd w:id="16"/>
      <w:r w:rsidRPr="58DC4B36">
        <w:rPr>
          <w:rFonts w:ascii="Calibri" w:eastAsia="Calibri" w:hAnsi="Calibri" w:cs="Calibri"/>
          <w:b/>
          <w:bCs/>
          <w:color w:val="000000" w:themeColor="text1"/>
        </w:rPr>
        <w:t>:</w:t>
      </w:r>
    </w:p>
    <w:p w14:paraId="054F1A78" w14:textId="7A51A19E" w:rsidR="000B35DB" w:rsidRPr="000B35DB" w:rsidRDefault="000B35DB" w:rsidP="000B35DB">
      <w:pPr>
        <w:rPr>
          <w:rFonts w:eastAsiaTheme="minorEastAsia"/>
          <w:color w:val="000000" w:themeColor="text1"/>
        </w:rPr>
      </w:pPr>
      <w:r w:rsidRPr="000B35DB">
        <w:rPr>
          <w:rFonts w:eastAsiaTheme="minorEastAsia"/>
          <w:color w:val="000000" w:themeColor="text1"/>
        </w:rPr>
        <w:t xml:space="preserve">The Science Publishing DAO will adopt a similar role that the ETA plays in the </w:t>
      </w:r>
      <w:proofErr w:type="spellStart"/>
      <w:r w:rsidRPr="000B35DB">
        <w:rPr>
          <w:rFonts w:eastAsiaTheme="minorEastAsia"/>
          <w:color w:val="000000" w:themeColor="text1"/>
        </w:rPr>
        <w:t>DEVxDAO</w:t>
      </w:r>
      <w:proofErr w:type="spellEnd"/>
      <w:r w:rsidRPr="000B35DB">
        <w:rPr>
          <w:rFonts w:eastAsiaTheme="minorEastAsia"/>
          <w:color w:val="000000" w:themeColor="text1"/>
        </w:rPr>
        <w:t xml:space="preserve"> ecosystem.  </w:t>
      </w:r>
      <w:proofErr w:type="spellStart"/>
      <w:r w:rsidRPr="000B35DB">
        <w:rPr>
          <w:rFonts w:eastAsiaTheme="minorEastAsia"/>
          <w:color w:val="000000" w:themeColor="text1"/>
        </w:rPr>
        <w:t>SubDAO’s</w:t>
      </w:r>
      <w:proofErr w:type="spellEnd"/>
      <w:r w:rsidRPr="000B35DB">
        <w:rPr>
          <w:rFonts w:eastAsiaTheme="minorEastAsia"/>
          <w:color w:val="000000" w:themeColor="text1"/>
        </w:rPr>
        <w:t xml:space="preserve"> will generally </w:t>
      </w:r>
      <w:r>
        <w:rPr>
          <w:rFonts w:eastAsiaTheme="minorEastAsia"/>
          <w:color w:val="000000" w:themeColor="text1"/>
        </w:rPr>
        <w:t xml:space="preserve">be </w:t>
      </w:r>
      <w:r w:rsidRPr="000B35DB">
        <w:rPr>
          <w:rFonts w:eastAsiaTheme="minorEastAsia"/>
          <w:color w:val="000000" w:themeColor="text1"/>
        </w:rPr>
        <w:t>journals</w:t>
      </w:r>
      <w:r>
        <w:rPr>
          <w:rFonts w:eastAsiaTheme="minorEastAsia"/>
          <w:color w:val="000000" w:themeColor="text1"/>
        </w:rPr>
        <w:t xml:space="preserve">, </w:t>
      </w:r>
      <w:r w:rsidRPr="000B35DB">
        <w:rPr>
          <w:rFonts w:eastAsiaTheme="minorEastAsia"/>
          <w:color w:val="000000" w:themeColor="text1"/>
        </w:rPr>
        <w:t>professional societies</w:t>
      </w:r>
      <w:r>
        <w:rPr>
          <w:rFonts w:eastAsiaTheme="minorEastAsia"/>
          <w:color w:val="000000" w:themeColor="text1"/>
        </w:rPr>
        <w:t>, departments, or individual scientists</w:t>
      </w:r>
      <w:r w:rsidRPr="000B35DB">
        <w:rPr>
          <w:rFonts w:eastAsiaTheme="minorEastAsia"/>
          <w:color w:val="000000" w:themeColor="text1"/>
        </w:rPr>
        <w:t>.</w:t>
      </w:r>
    </w:p>
    <w:p w14:paraId="571CE270" w14:textId="0C85CD25" w:rsidR="462217FC" w:rsidRDefault="026A1089" w:rsidP="240EBD72">
      <w:pPr>
        <w:pStyle w:val="ListParagraph"/>
        <w:numPr>
          <w:ilvl w:val="1"/>
          <w:numId w:val="10"/>
        </w:numPr>
        <w:rPr>
          <w:rFonts w:eastAsiaTheme="minorEastAsia"/>
          <w:b/>
          <w:bCs/>
          <w:color w:val="000000" w:themeColor="text1"/>
        </w:rPr>
      </w:pPr>
      <w:r w:rsidRPr="240EBD72">
        <w:rPr>
          <w:rFonts w:ascii="Calibri" w:eastAsia="Calibri" w:hAnsi="Calibri" w:cs="Calibri"/>
          <w:b/>
          <w:bCs/>
          <w:color w:val="000000" w:themeColor="text1"/>
        </w:rPr>
        <w:t>MVPR</w:t>
      </w:r>
      <w:r w:rsidR="00530FB0">
        <w:rPr>
          <w:rFonts w:ascii="Calibri" w:eastAsia="Calibri" w:hAnsi="Calibri" w:cs="Calibri"/>
          <w:b/>
          <w:bCs/>
          <w:color w:val="000000" w:themeColor="text1"/>
        </w:rPr>
        <w:t xml:space="preserve"> Parameters</w:t>
      </w:r>
      <w:r w:rsidRPr="240EBD72">
        <w:rPr>
          <w:rFonts w:ascii="Calibri" w:eastAsia="Calibri" w:hAnsi="Calibri" w:cs="Calibri"/>
          <w:b/>
          <w:bCs/>
          <w:color w:val="000000" w:themeColor="text1"/>
        </w:rPr>
        <w:t>:</w:t>
      </w:r>
      <w:r w:rsidR="0D8FAE84" w:rsidRPr="240EBD72">
        <w:rPr>
          <w:rFonts w:ascii="Calibri" w:eastAsia="Calibri" w:hAnsi="Calibri" w:cs="Calibri"/>
          <w:b/>
          <w:bCs/>
          <w:color w:val="000000" w:themeColor="text1"/>
        </w:rPr>
        <w:t xml:space="preserve"> </w:t>
      </w:r>
    </w:p>
    <w:p w14:paraId="0B9ABDF0" w14:textId="660D5081" w:rsidR="462217FC" w:rsidRDefault="14EE195C" w:rsidP="240EBD72">
      <w:pPr>
        <w:pStyle w:val="ListParagraph"/>
        <w:numPr>
          <w:ilvl w:val="2"/>
          <w:numId w:val="10"/>
        </w:numPr>
        <w:rPr>
          <w:rFonts w:eastAsiaTheme="minorEastAsia"/>
          <w:b/>
          <w:bCs/>
          <w:color w:val="000000" w:themeColor="text1"/>
        </w:rPr>
      </w:pPr>
      <w:r w:rsidRPr="240EBD72">
        <w:rPr>
          <w:rFonts w:ascii="Calibri" w:eastAsia="Calibri" w:hAnsi="Calibri" w:cs="Calibri"/>
          <w:b/>
          <w:bCs/>
          <w:color w:val="000000" w:themeColor="text1"/>
        </w:rPr>
        <w:t>Seasonal</w:t>
      </w:r>
      <w:r w:rsidR="026A1089" w:rsidRPr="240EBD72">
        <w:rPr>
          <w:rFonts w:ascii="Calibri" w:eastAsia="Calibri" w:hAnsi="Calibri" w:cs="Calibri"/>
          <w:b/>
          <w:bCs/>
          <w:color w:val="000000" w:themeColor="text1"/>
        </w:rPr>
        <w:t xml:space="preserve"> Governance</w:t>
      </w:r>
      <w:r w:rsidR="026A1089" w:rsidRPr="240EBD72">
        <w:rPr>
          <w:rFonts w:ascii="Calibri" w:eastAsia="Calibri" w:hAnsi="Calibri" w:cs="Calibri"/>
          <w:color w:val="000000" w:themeColor="text1"/>
        </w:rPr>
        <w:t>: Increases dynamicity and decreases the capacity for a system to be gamed</w:t>
      </w:r>
      <w:r w:rsidR="00932C3E">
        <w:rPr>
          <w:rStyle w:val="FootnoteReference"/>
          <w:rFonts w:ascii="Calibri" w:eastAsia="Calibri" w:hAnsi="Calibri" w:cs="Calibri"/>
          <w:color w:val="000000" w:themeColor="text1"/>
        </w:rPr>
        <w:footnoteReference w:id="15"/>
      </w:r>
      <w:r w:rsidR="026A1089" w:rsidRPr="240EBD72">
        <w:rPr>
          <w:rFonts w:ascii="Calibri" w:eastAsia="Calibri" w:hAnsi="Calibri" w:cs="Calibri"/>
          <w:color w:val="000000" w:themeColor="text1"/>
        </w:rPr>
        <w:t xml:space="preserve">. Mathematically sweeping between at a voted pace/random governance </w:t>
      </w:r>
      <w:r w:rsidR="44B657E1" w:rsidRPr="240EBD72">
        <w:rPr>
          <w:rFonts w:ascii="Calibri" w:eastAsia="Calibri" w:hAnsi="Calibri" w:cs="Calibri"/>
          <w:color w:val="000000" w:themeColor="text1"/>
        </w:rPr>
        <w:t>structure</w:t>
      </w:r>
      <w:r w:rsidR="026A1089" w:rsidRPr="240EBD72">
        <w:rPr>
          <w:rFonts w:ascii="Calibri" w:eastAsia="Calibri" w:hAnsi="Calibri" w:cs="Calibri"/>
          <w:color w:val="000000" w:themeColor="text1"/>
        </w:rPr>
        <w:t xml:space="preserve">. No one can see what the numbers </w:t>
      </w:r>
      <w:r w:rsidR="3A0934CD" w:rsidRPr="240EBD72">
        <w:rPr>
          <w:rFonts w:ascii="Calibri" w:eastAsia="Calibri" w:hAnsi="Calibri" w:cs="Calibri"/>
          <w:color w:val="000000" w:themeColor="text1"/>
        </w:rPr>
        <w:t>are,</w:t>
      </w:r>
      <w:r w:rsidR="026A1089" w:rsidRPr="240EBD72">
        <w:rPr>
          <w:rFonts w:ascii="Calibri" w:eastAsia="Calibri" w:hAnsi="Calibri" w:cs="Calibri"/>
          <w:color w:val="000000" w:themeColor="text1"/>
        </w:rPr>
        <w:t xml:space="preserve"> so it is impossible to game the system</w:t>
      </w:r>
      <w:r w:rsidR="3A8E9F62" w:rsidRPr="240EBD72">
        <w:rPr>
          <w:rFonts w:ascii="Calibri" w:eastAsia="Calibri" w:hAnsi="Calibri" w:cs="Calibri"/>
          <w:color w:val="000000" w:themeColor="text1"/>
        </w:rPr>
        <w:t>. i.e.,</w:t>
      </w:r>
      <w:r w:rsidR="026A1089" w:rsidRPr="240EBD72">
        <w:rPr>
          <w:rFonts w:ascii="Calibri" w:eastAsia="Calibri" w:hAnsi="Calibri" w:cs="Calibri"/>
          <w:color w:val="000000" w:themeColor="text1"/>
        </w:rPr>
        <w:t xml:space="preserve"> default C</w:t>
      </w:r>
      <w:r w:rsidR="026A1089" w:rsidRPr="240EBD72">
        <w:rPr>
          <w:rFonts w:ascii="Calibri" w:eastAsia="Calibri" w:hAnsi="Calibri" w:cs="Calibri"/>
          <w:color w:val="000000" w:themeColor="text1"/>
          <w:sz w:val="18"/>
          <w:szCs w:val="18"/>
        </w:rPr>
        <w:t>11</w:t>
      </w:r>
      <w:r w:rsidR="026A1089" w:rsidRPr="240EBD72">
        <w:rPr>
          <w:rFonts w:ascii="Calibri" w:eastAsia="Calibri" w:hAnsi="Calibri" w:cs="Calibri"/>
          <w:color w:val="000000" w:themeColor="text1"/>
        </w:rPr>
        <w:t xml:space="preserve"> = ½</w:t>
      </w:r>
      <w:r w:rsidR="22AD664B" w:rsidRPr="240EBD72">
        <w:rPr>
          <w:rFonts w:ascii="Calibri" w:eastAsia="Calibri" w:hAnsi="Calibri" w:cs="Calibri"/>
          <w:color w:val="000000" w:themeColor="text1"/>
        </w:rPr>
        <w:t>. Instead,</w:t>
      </w:r>
      <w:r w:rsidR="026A1089" w:rsidRPr="240EBD72">
        <w:rPr>
          <w:rFonts w:ascii="Calibri" w:eastAsia="Calibri" w:hAnsi="Calibri" w:cs="Calibri"/>
          <w:color w:val="000000" w:themeColor="text1"/>
        </w:rPr>
        <w:t xml:space="preserve"> it could be sweeping or random</w:t>
      </w:r>
      <w:r w:rsidR="49A7507A" w:rsidRPr="240EBD72">
        <w:rPr>
          <w:rFonts w:ascii="Calibri" w:eastAsia="Calibri" w:hAnsi="Calibri" w:cs="Calibri"/>
          <w:color w:val="000000" w:themeColor="text1"/>
        </w:rPr>
        <w:t xml:space="preserve">ly </w:t>
      </w:r>
      <w:r w:rsidR="224F65DF" w:rsidRPr="240EBD72">
        <w:rPr>
          <w:rFonts w:ascii="Calibri" w:eastAsia="Calibri" w:hAnsi="Calibri" w:cs="Calibri"/>
          <w:color w:val="000000" w:themeColor="text1"/>
        </w:rPr>
        <w:t>flickering</w:t>
      </w:r>
      <w:r w:rsidR="49A7507A" w:rsidRPr="240EBD72">
        <w:rPr>
          <w:rFonts w:ascii="Calibri" w:eastAsia="Calibri" w:hAnsi="Calibri" w:cs="Calibri"/>
          <w:color w:val="000000" w:themeColor="text1"/>
        </w:rPr>
        <w:t xml:space="preserve"> between ½ and ‘n.’</w:t>
      </w:r>
    </w:p>
    <w:p w14:paraId="3898D21D" w14:textId="26D8E0E6" w:rsidR="3ED834DD" w:rsidRDefault="3ED834DD" w:rsidP="240EBD72">
      <w:pPr>
        <w:pStyle w:val="ListParagraph"/>
        <w:numPr>
          <w:ilvl w:val="3"/>
          <w:numId w:val="10"/>
        </w:numPr>
        <w:rPr>
          <w:b/>
          <w:bCs/>
          <w:color w:val="000000" w:themeColor="text1"/>
        </w:rPr>
      </w:pPr>
      <w:r w:rsidRPr="00157DC2">
        <w:rPr>
          <w:rFonts w:ascii="Calibri" w:eastAsia="Calibri" w:hAnsi="Calibri" w:cs="Calibri"/>
          <w:b/>
          <w:bCs/>
          <w:color w:val="000000" w:themeColor="text1"/>
        </w:rPr>
        <w:t>In the case of Science Publishing there could be replication seasons</w:t>
      </w:r>
      <w:r w:rsidRPr="240EBD72">
        <w:rPr>
          <w:rFonts w:ascii="Calibri" w:eastAsia="Calibri" w:hAnsi="Calibri" w:cs="Calibri"/>
          <w:color w:val="000000" w:themeColor="text1"/>
        </w:rPr>
        <w:t xml:space="preserve"> where the replication bounties on </w:t>
      </w:r>
      <w:r w:rsidR="48139EB2" w:rsidRPr="240EBD72">
        <w:rPr>
          <w:rFonts w:ascii="Calibri" w:eastAsia="Calibri" w:hAnsi="Calibri" w:cs="Calibri"/>
          <w:color w:val="000000" w:themeColor="text1"/>
        </w:rPr>
        <w:t>published works</w:t>
      </w:r>
      <w:r w:rsidR="0E13E0A6" w:rsidRPr="240EBD72">
        <w:rPr>
          <w:rFonts w:ascii="Calibri" w:eastAsia="Calibri" w:hAnsi="Calibri" w:cs="Calibri"/>
          <w:color w:val="000000" w:themeColor="text1"/>
        </w:rPr>
        <w:t xml:space="preserve"> will increase in response to the state of the field or on a (semi)annual basis</w:t>
      </w:r>
      <w:r w:rsidR="00157DC2">
        <w:rPr>
          <w:rFonts w:ascii="Calibri" w:eastAsia="Calibri" w:hAnsi="Calibri" w:cs="Calibri"/>
          <w:color w:val="000000" w:themeColor="text1"/>
        </w:rPr>
        <w:t xml:space="preserve"> or based on a Predator-Prey relationship with “innovation.”</w:t>
      </w:r>
    </w:p>
    <w:p w14:paraId="06EEB506" w14:textId="56491AE4" w:rsidR="1491A3E5" w:rsidRPr="006D1643" w:rsidRDefault="29DEE13B" w:rsidP="240EBD72">
      <w:pPr>
        <w:pStyle w:val="ListParagraph"/>
        <w:numPr>
          <w:ilvl w:val="2"/>
          <w:numId w:val="10"/>
        </w:numPr>
        <w:rPr>
          <w:b/>
          <w:bCs/>
          <w:color w:val="000000" w:themeColor="text1"/>
        </w:rPr>
      </w:pPr>
      <w:r w:rsidRPr="006D1643">
        <w:rPr>
          <w:rFonts w:ascii="Calibri" w:eastAsia="Calibri" w:hAnsi="Calibri" w:cs="Calibri"/>
          <w:b/>
          <w:bCs/>
          <w:color w:val="000000" w:themeColor="text1"/>
        </w:rPr>
        <w:t>Validation Pool:</w:t>
      </w:r>
    </w:p>
    <w:p w14:paraId="18896D13" w14:textId="3C252A90" w:rsidR="425755B7" w:rsidRDefault="04362568" w:rsidP="240EBD72">
      <w:pPr>
        <w:pStyle w:val="ListParagraph"/>
        <w:numPr>
          <w:ilvl w:val="3"/>
          <w:numId w:val="10"/>
        </w:numPr>
        <w:rPr>
          <w:b/>
          <w:bCs/>
          <w:color w:val="000000" w:themeColor="text1"/>
        </w:rPr>
      </w:pPr>
      <w:r w:rsidRPr="240EBD72">
        <w:rPr>
          <w:rFonts w:ascii="Calibri" w:eastAsia="Calibri" w:hAnsi="Calibri" w:cs="Calibri"/>
          <w:color w:val="000000" w:themeColor="text1"/>
        </w:rPr>
        <w:t>Stage 1</w:t>
      </w:r>
      <w:r w:rsidR="00005AA6">
        <w:rPr>
          <w:rFonts w:ascii="Calibri" w:eastAsia="Calibri" w:hAnsi="Calibri" w:cs="Calibri"/>
          <w:color w:val="000000" w:themeColor="text1"/>
        </w:rPr>
        <w:t xml:space="preserve">-5 </w:t>
      </w:r>
      <w:r w:rsidRPr="240EBD72">
        <w:rPr>
          <w:rFonts w:ascii="Calibri" w:eastAsia="Calibri" w:hAnsi="Calibri" w:cs="Calibri"/>
          <w:color w:val="000000" w:themeColor="text1"/>
        </w:rPr>
        <w:t>suggestions</w:t>
      </w:r>
      <w:r w:rsidR="00157DC2">
        <w:rPr>
          <w:rFonts w:ascii="Calibri" w:eastAsia="Calibri" w:hAnsi="Calibri" w:cs="Calibri"/>
          <w:color w:val="000000" w:themeColor="text1"/>
        </w:rPr>
        <w:t xml:space="preserve"> (Calcaterra, 2018)</w:t>
      </w:r>
      <w:r w:rsidR="00157DC2">
        <w:rPr>
          <w:rStyle w:val="FootnoteReference"/>
          <w:rFonts w:ascii="Calibri" w:eastAsia="Calibri" w:hAnsi="Calibri" w:cs="Calibri"/>
          <w:color w:val="000000" w:themeColor="text1"/>
        </w:rPr>
        <w:footnoteReference w:id="16"/>
      </w:r>
      <w:r w:rsidR="00005AA6">
        <w:rPr>
          <w:rFonts w:ascii="Calibri" w:eastAsia="Calibri" w:hAnsi="Calibri" w:cs="Calibri"/>
          <w:color w:val="000000" w:themeColor="text1"/>
        </w:rPr>
        <w:t>,</w:t>
      </w:r>
      <w:r w:rsidR="00005AA6">
        <w:rPr>
          <w:rStyle w:val="FootnoteReference"/>
          <w:rFonts w:ascii="Calibri" w:eastAsia="Calibri" w:hAnsi="Calibri" w:cs="Calibri"/>
          <w:color w:val="000000" w:themeColor="text1"/>
        </w:rPr>
        <w:footnoteReference w:id="17"/>
      </w:r>
      <w:r w:rsidR="00157DC2">
        <w:rPr>
          <w:rFonts w:ascii="Calibri" w:eastAsia="Calibri" w:hAnsi="Calibri" w:cs="Calibri"/>
          <w:color w:val="000000" w:themeColor="text1"/>
        </w:rPr>
        <w:t>.</w:t>
      </w:r>
    </w:p>
    <w:p w14:paraId="789717BB" w14:textId="39CB3FD8" w:rsidR="008146D4" w:rsidRPr="006D1643" w:rsidRDefault="29DEE13B" w:rsidP="00005AA6">
      <w:pPr>
        <w:pStyle w:val="ListParagraph"/>
        <w:numPr>
          <w:ilvl w:val="2"/>
          <w:numId w:val="10"/>
        </w:numPr>
        <w:rPr>
          <w:b/>
          <w:bCs/>
          <w:color w:val="000000" w:themeColor="text1"/>
        </w:rPr>
      </w:pPr>
      <w:r w:rsidRPr="006D1643">
        <w:rPr>
          <w:rFonts w:ascii="Calibri" w:eastAsia="Calibri" w:hAnsi="Calibri" w:cs="Calibri"/>
          <w:b/>
          <w:bCs/>
          <w:color w:val="000000" w:themeColor="text1"/>
        </w:rPr>
        <w:t>WDAG:</w:t>
      </w:r>
      <w:r w:rsidR="00005AA6" w:rsidRPr="006D1643">
        <w:rPr>
          <w:rFonts w:ascii="Calibri" w:eastAsia="Calibri" w:hAnsi="Calibri" w:cs="Calibri"/>
          <w:b/>
          <w:bCs/>
          <w:color w:val="000000" w:themeColor="text1"/>
        </w:rPr>
        <w:t xml:space="preserve">  </w:t>
      </w:r>
    </w:p>
    <w:p w14:paraId="4E1E10C4" w14:textId="619409D3" w:rsidR="00005AA6" w:rsidRPr="00005AA6" w:rsidRDefault="008146D4" w:rsidP="008146D4">
      <w:pPr>
        <w:pStyle w:val="ListParagraph"/>
        <w:numPr>
          <w:ilvl w:val="3"/>
          <w:numId w:val="10"/>
        </w:numPr>
        <w:rPr>
          <w:b/>
          <w:bCs/>
          <w:color w:val="000000" w:themeColor="text1"/>
        </w:rPr>
      </w:pPr>
      <w:r>
        <w:rPr>
          <w:rFonts w:ascii="Calibri" w:eastAsia="Calibri" w:hAnsi="Calibri" w:cs="Calibri"/>
          <w:color w:val="000000" w:themeColor="text1"/>
        </w:rPr>
        <w:t>Preferred m</w:t>
      </w:r>
      <w:r w:rsidR="00005AA6">
        <w:rPr>
          <w:rFonts w:ascii="Calibri" w:eastAsia="Calibri" w:hAnsi="Calibri" w:cs="Calibri"/>
          <w:color w:val="000000" w:themeColor="text1"/>
        </w:rPr>
        <w:t xml:space="preserve">ature </w:t>
      </w:r>
      <w:r>
        <w:rPr>
          <w:rFonts w:ascii="Calibri" w:eastAsia="Calibri" w:hAnsi="Calibri" w:cs="Calibri"/>
          <w:color w:val="000000" w:themeColor="text1"/>
        </w:rPr>
        <w:t xml:space="preserve">ecosystem </w:t>
      </w:r>
      <w:r w:rsidR="00005AA6">
        <w:rPr>
          <w:rFonts w:ascii="Calibri" w:eastAsia="Calibri" w:hAnsi="Calibri" w:cs="Calibri"/>
          <w:color w:val="000000" w:themeColor="text1"/>
        </w:rPr>
        <w:t>parameters</w:t>
      </w:r>
      <w:r>
        <w:rPr>
          <w:rFonts w:ascii="Calibri" w:eastAsia="Calibri" w:hAnsi="Calibri" w:cs="Calibri"/>
          <w:color w:val="000000" w:themeColor="text1"/>
        </w:rPr>
        <w:t xml:space="preserve"> (Stage 5).</w:t>
      </w:r>
    </w:p>
    <w:p w14:paraId="69285DAF" w14:textId="76357C53" w:rsidR="1491A3E5" w:rsidRDefault="29DEE13B" w:rsidP="008146D4">
      <w:pPr>
        <w:pStyle w:val="ListParagraph"/>
        <w:numPr>
          <w:ilvl w:val="4"/>
          <w:numId w:val="10"/>
        </w:numPr>
        <w:rPr>
          <w:color w:val="000000" w:themeColor="text1"/>
        </w:rPr>
      </w:pPr>
      <w:r w:rsidRPr="240EBD72">
        <w:rPr>
          <w:rFonts w:ascii="Calibri" w:eastAsia="Calibri" w:hAnsi="Calibri" w:cs="Calibri"/>
          <w:color w:val="000000" w:themeColor="text1"/>
        </w:rPr>
        <w:t>Initial Value:</w:t>
      </w:r>
      <w:r w:rsidR="49BB7C6B" w:rsidRPr="240EBD72">
        <w:rPr>
          <w:rFonts w:ascii="Calibri" w:eastAsia="Calibri" w:hAnsi="Calibri" w:cs="Calibri"/>
          <w:color w:val="000000" w:themeColor="text1"/>
        </w:rPr>
        <w:t xml:space="preserve"> </w:t>
      </w:r>
      <w:r w:rsidR="37C5269C" w:rsidRPr="240EBD72">
        <w:rPr>
          <w:rFonts w:ascii="Calibri" w:eastAsia="Calibri" w:hAnsi="Calibri" w:cs="Calibri"/>
          <w:color w:val="000000" w:themeColor="text1"/>
        </w:rPr>
        <w:t>Depends on starting point: ARTiFACT, preprint journal, or ready for peer-review</w:t>
      </w:r>
      <w:r w:rsidR="6B77796A" w:rsidRPr="240EBD72">
        <w:rPr>
          <w:rFonts w:ascii="Calibri" w:eastAsia="Calibri" w:hAnsi="Calibri" w:cs="Calibri"/>
          <w:color w:val="000000" w:themeColor="text1"/>
        </w:rPr>
        <w:t xml:space="preserve">. </w:t>
      </w:r>
      <w:r w:rsidR="415834E2" w:rsidRPr="240EBD72">
        <w:rPr>
          <w:rFonts w:ascii="Calibri" w:eastAsia="Calibri" w:hAnsi="Calibri" w:cs="Calibri"/>
          <w:color w:val="000000" w:themeColor="text1"/>
        </w:rPr>
        <w:t xml:space="preserve">Each level has a graduated value increase in reputation </w:t>
      </w:r>
      <w:r w:rsidR="6843A67E" w:rsidRPr="240EBD72">
        <w:rPr>
          <w:rFonts w:ascii="Calibri" w:eastAsia="Calibri" w:hAnsi="Calibri" w:cs="Calibri"/>
          <w:color w:val="000000" w:themeColor="text1"/>
        </w:rPr>
        <w:t>minted,</w:t>
      </w:r>
      <w:r w:rsidR="415834E2" w:rsidRPr="240EBD72">
        <w:rPr>
          <w:rFonts w:ascii="Calibri" w:eastAsia="Calibri" w:hAnsi="Calibri" w:cs="Calibri"/>
          <w:color w:val="000000" w:themeColor="text1"/>
        </w:rPr>
        <w:t xml:space="preserve"> respectively.</w:t>
      </w:r>
    </w:p>
    <w:p w14:paraId="182B6161" w14:textId="790300C8" w:rsidR="1491A3E5" w:rsidRDefault="29DEE13B" w:rsidP="008146D4">
      <w:pPr>
        <w:pStyle w:val="ListParagraph"/>
        <w:numPr>
          <w:ilvl w:val="4"/>
          <w:numId w:val="10"/>
        </w:numPr>
        <w:rPr>
          <w:color w:val="000000" w:themeColor="text1"/>
        </w:rPr>
      </w:pPr>
      <w:r w:rsidRPr="240EBD72">
        <w:rPr>
          <w:rFonts w:ascii="Calibri" w:eastAsia="Calibri" w:hAnsi="Calibri" w:cs="Calibri"/>
          <w:color w:val="000000" w:themeColor="text1"/>
        </w:rPr>
        <w:t>Revaluation:</w:t>
      </w:r>
      <w:r w:rsidR="6CB4FB46" w:rsidRPr="240EBD72">
        <w:rPr>
          <w:rFonts w:ascii="Calibri" w:eastAsia="Calibri" w:hAnsi="Calibri" w:cs="Calibri"/>
          <w:color w:val="000000" w:themeColor="text1"/>
        </w:rPr>
        <w:t xml:space="preserve"> q2 =</w:t>
      </w:r>
      <w:r w:rsidR="4B7D58A4" w:rsidRPr="240EBD72">
        <w:rPr>
          <w:rFonts w:ascii="Calibri" w:eastAsia="Calibri" w:hAnsi="Calibri" w:cs="Calibri"/>
          <w:color w:val="000000" w:themeColor="text1"/>
        </w:rPr>
        <w:t xml:space="preserve"> 1-1.1</w:t>
      </w:r>
    </w:p>
    <w:p w14:paraId="78FB0C83" w14:textId="6E81112F" w:rsidR="1491A3E5" w:rsidRDefault="29DEE13B" w:rsidP="008146D4">
      <w:pPr>
        <w:pStyle w:val="ListParagraph"/>
        <w:numPr>
          <w:ilvl w:val="4"/>
          <w:numId w:val="10"/>
        </w:numPr>
        <w:rPr>
          <w:rFonts w:eastAsiaTheme="minorEastAsia"/>
          <w:color w:val="000000" w:themeColor="text1"/>
        </w:rPr>
      </w:pPr>
      <w:r w:rsidRPr="240EBD72">
        <w:rPr>
          <w:rFonts w:ascii="Calibri" w:eastAsia="Calibri" w:hAnsi="Calibri" w:cs="Calibri"/>
          <w:color w:val="000000" w:themeColor="text1"/>
        </w:rPr>
        <w:lastRenderedPageBreak/>
        <w:t>Limit to the length of reference chain effect: q3 = Inf</w:t>
      </w:r>
    </w:p>
    <w:p w14:paraId="7AE58C50" w14:textId="6B7C9FCE" w:rsidR="1491A3E5" w:rsidRDefault="29DEE13B" w:rsidP="008146D4">
      <w:pPr>
        <w:pStyle w:val="ListParagraph"/>
        <w:numPr>
          <w:ilvl w:val="4"/>
          <w:numId w:val="10"/>
        </w:numPr>
        <w:rPr>
          <w:color w:val="000000" w:themeColor="text1"/>
        </w:rPr>
      </w:pPr>
      <w:r w:rsidRPr="240EBD72">
        <w:rPr>
          <w:rFonts w:ascii="Calibri" w:eastAsia="Calibri" w:hAnsi="Calibri" w:cs="Calibri"/>
          <w:color w:val="000000" w:themeColor="text1"/>
        </w:rPr>
        <w:t>Leaching Value</w:t>
      </w:r>
      <w:r w:rsidR="69A5373E" w:rsidRPr="240EBD72">
        <w:rPr>
          <w:rFonts w:ascii="Calibri" w:eastAsia="Calibri" w:hAnsi="Calibri" w:cs="Calibri"/>
          <w:color w:val="000000" w:themeColor="text1"/>
        </w:rPr>
        <w:t xml:space="preserve">: </w:t>
      </w:r>
      <w:r w:rsidR="2BB83D8A" w:rsidRPr="240EBD72">
        <w:rPr>
          <w:rFonts w:ascii="Calibri" w:eastAsia="Calibri" w:hAnsi="Calibri" w:cs="Calibri"/>
          <w:color w:val="000000" w:themeColor="text1"/>
        </w:rPr>
        <w:t>will vary depending on sanction</w:t>
      </w:r>
      <w:r w:rsidR="260D9C35" w:rsidRPr="240EBD72">
        <w:rPr>
          <w:rFonts w:ascii="Calibri" w:eastAsia="Calibri" w:hAnsi="Calibri" w:cs="Calibri"/>
          <w:color w:val="000000" w:themeColor="text1"/>
        </w:rPr>
        <w:t xml:space="preserve"> and phase.</w:t>
      </w:r>
    </w:p>
    <w:p w14:paraId="28050838" w14:textId="3683A362" w:rsidR="1491A3E5" w:rsidRDefault="29DEE13B" w:rsidP="008146D4">
      <w:pPr>
        <w:pStyle w:val="ListParagraph"/>
        <w:numPr>
          <w:ilvl w:val="4"/>
          <w:numId w:val="10"/>
        </w:numPr>
        <w:rPr>
          <w:rFonts w:eastAsiaTheme="minorEastAsia"/>
          <w:color w:val="000000" w:themeColor="text1"/>
        </w:rPr>
      </w:pPr>
      <w:r w:rsidRPr="240EBD72">
        <w:rPr>
          <w:rFonts w:ascii="Calibri" w:eastAsia="Calibri" w:hAnsi="Calibri" w:cs="Calibri"/>
          <w:color w:val="000000" w:themeColor="text1"/>
        </w:rPr>
        <w:t>Limit of References: Managed by ranked annotated bibliography</w:t>
      </w:r>
      <w:r w:rsidR="2A5894E4" w:rsidRPr="240EBD72">
        <w:rPr>
          <w:rFonts w:ascii="Calibri" w:eastAsia="Calibri" w:hAnsi="Calibri" w:cs="Calibri"/>
          <w:color w:val="000000" w:themeColor="text1"/>
        </w:rPr>
        <w:t>.</w:t>
      </w:r>
    </w:p>
    <w:p w14:paraId="02021723" w14:textId="59C9FF09" w:rsidR="1491A3E5" w:rsidRDefault="29DEE13B" w:rsidP="008146D4">
      <w:pPr>
        <w:pStyle w:val="ListParagraph"/>
        <w:numPr>
          <w:ilvl w:val="4"/>
          <w:numId w:val="10"/>
        </w:numPr>
        <w:rPr>
          <w:color w:val="000000" w:themeColor="text1"/>
        </w:rPr>
      </w:pPr>
      <w:r w:rsidRPr="240EBD72">
        <w:rPr>
          <w:rFonts w:ascii="Calibri" w:eastAsia="Calibri" w:hAnsi="Calibri" w:cs="Calibri"/>
          <w:color w:val="000000" w:themeColor="text1"/>
        </w:rPr>
        <w:t>Limit of Referrers: Managed by ranked annotated bibliography</w:t>
      </w:r>
      <w:r w:rsidR="57995CF2" w:rsidRPr="240EBD72">
        <w:rPr>
          <w:rFonts w:ascii="Calibri" w:eastAsia="Calibri" w:hAnsi="Calibri" w:cs="Calibri"/>
          <w:color w:val="000000" w:themeColor="text1"/>
        </w:rPr>
        <w:t>.</w:t>
      </w:r>
    </w:p>
    <w:p w14:paraId="1EDDC68E" w14:textId="696935A3" w:rsidR="4AB8ED1A" w:rsidRPr="006D1643" w:rsidRDefault="4AB8ED1A" w:rsidP="008146D4">
      <w:pPr>
        <w:pStyle w:val="ListParagraph"/>
        <w:numPr>
          <w:ilvl w:val="4"/>
          <w:numId w:val="10"/>
        </w:numPr>
        <w:rPr>
          <w:color w:val="000000" w:themeColor="text1"/>
        </w:rPr>
      </w:pPr>
      <w:r w:rsidRPr="240EBD72">
        <w:rPr>
          <w:rFonts w:ascii="Calibri" w:eastAsia="Calibri" w:hAnsi="Calibri" w:cs="Calibri"/>
          <w:color w:val="000000" w:themeColor="text1"/>
        </w:rPr>
        <w:t>Limit Potency: Replication bounties and aging peer-review</w:t>
      </w:r>
      <w:r w:rsidR="05EE9A1C" w:rsidRPr="240EBD72">
        <w:rPr>
          <w:rFonts w:ascii="Calibri" w:eastAsia="Calibri" w:hAnsi="Calibri" w:cs="Calibri"/>
          <w:color w:val="000000" w:themeColor="text1"/>
        </w:rPr>
        <w:t xml:space="preserve">. </w:t>
      </w:r>
      <w:r w:rsidRPr="240EBD72">
        <w:rPr>
          <w:rFonts w:ascii="Calibri" w:eastAsia="Calibri" w:hAnsi="Calibri" w:cs="Calibri"/>
          <w:color w:val="000000" w:themeColor="text1"/>
        </w:rPr>
        <w:t xml:space="preserve">q7 will be a </w:t>
      </w:r>
      <w:r w:rsidR="4F68FA98" w:rsidRPr="240EBD72">
        <w:rPr>
          <w:rFonts w:ascii="Calibri" w:eastAsia="Calibri" w:hAnsi="Calibri" w:cs="Calibri"/>
          <w:color w:val="000000" w:themeColor="text1"/>
        </w:rPr>
        <w:t xml:space="preserve">negative </w:t>
      </w:r>
      <w:r w:rsidRPr="240EBD72">
        <w:rPr>
          <w:rFonts w:ascii="Calibri" w:eastAsia="Calibri" w:hAnsi="Calibri" w:cs="Calibri"/>
          <w:color w:val="000000" w:themeColor="text1"/>
        </w:rPr>
        <w:t>linear function</w:t>
      </w:r>
      <w:r w:rsidR="0CF56AD4" w:rsidRPr="240EBD72">
        <w:rPr>
          <w:rFonts w:ascii="Calibri" w:eastAsia="Calibri" w:hAnsi="Calibri" w:cs="Calibri"/>
          <w:color w:val="000000" w:themeColor="text1"/>
        </w:rPr>
        <w:t xml:space="preserve"> with time</w:t>
      </w:r>
      <w:r w:rsidR="17FEDAD3" w:rsidRPr="240EBD72">
        <w:rPr>
          <w:rFonts w:ascii="Calibri" w:eastAsia="Calibri" w:hAnsi="Calibri" w:cs="Calibri"/>
          <w:color w:val="000000" w:themeColor="text1"/>
        </w:rPr>
        <w:t>.</w:t>
      </w:r>
    </w:p>
    <w:p w14:paraId="72154B53" w14:textId="437852E2" w:rsidR="006D1643" w:rsidRDefault="006D1643" w:rsidP="006D1643">
      <w:pPr>
        <w:pStyle w:val="ListParagraph"/>
        <w:numPr>
          <w:ilvl w:val="2"/>
          <w:numId w:val="10"/>
        </w:numPr>
        <w:rPr>
          <w:b/>
          <w:bCs/>
        </w:rPr>
      </w:pPr>
      <w:r w:rsidRPr="240EBD72">
        <w:rPr>
          <w:b/>
          <w:bCs/>
        </w:rPr>
        <w:t>Reputation NFT's Rough Valuation:</w:t>
      </w:r>
    </w:p>
    <w:p w14:paraId="1DB43523" w14:textId="649B3EBB" w:rsidR="00604F30" w:rsidRPr="006E0CE9" w:rsidRDefault="00604F30" w:rsidP="00604F30">
      <w:pPr>
        <w:rPr>
          <w:rFonts w:eastAsiaTheme="minorEastAsia" w:cstheme="minorHAnsi"/>
        </w:rPr>
      </w:pPr>
      <w:r w:rsidRPr="006E0CE9">
        <w:rPr>
          <w:rFonts w:eastAsia="Times New Roman" w:cstheme="minorHAnsi"/>
        </w:rPr>
        <w:t>Flat rate reputation is minted for</w:t>
      </w:r>
      <w:r w:rsidR="009C2A1F" w:rsidRPr="006E0CE9">
        <w:rPr>
          <w:rFonts w:eastAsia="Times New Roman" w:cstheme="minorHAnsi"/>
        </w:rPr>
        <w:t xml:space="preserve"> knowledge</w:t>
      </w:r>
      <w:r w:rsidRPr="006E0CE9">
        <w:rPr>
          <w:rFonts w:eastAsia="Times New Roman" w:cstheme="minorHAnsi"/>
        </w:rPr>
        <w:t xml:space="preserve"> validation and addition. Papers can acquire</w:t>
      </w:r>
      <w:r w:rsidR="009C2A1F" w:rsidRPr="006E0CE9">
        <w:rPr>
          <w:rFonts w:eastAsia="Times New Roman" w:cstheme="minorHAnsi"/>
        </w:rPr>
        <w:t xml:space="preserve"> or lose</w:t>
      </w:r>
      <w:r w:rsidRPr="006E0CE9">
        <w:rPr>
          <w:rFonts w:eastAsia="Times New Roman" w:cstheme="minorHAnsi"/>
        </w:rPr>
        <w:t xml:space="preserve"> more reputation based on the impact of the </w:t>
      </w:r>
      <w:proofErr w:type="gramStart"/>
      <w:r w:rsidRPr="006E0CE9">
        <w:rPr>
          <w:rFonts w:eastAsia="Times New Roman" w:cstheme="minorHAnsi"/>
        </w:rPr>
        <w:t>papers</w:t>
      </w:r>
      <w:proofErr w:type="gramEnd"/>
      <w:r w:rsidR="009C2A1F" w:rsidRPr="006E0CE9">
        <w:rPr>
          <w:rFonts w:eastAsia="Times New Roman" w:cstheme="minorHAnsi"/>
        </w:rPr>
        <w:t xml:space="preserve"> </w:t>
      </w:r>
      <w:r w:rsidRPr="006E0CE9">
        <w:rPr>
          <w:rFonts w:eastAsia="Times New Roman" w:cstheme="minorHAnsi"/>
        </w:rPr>
        <w:t xml:space="preserve">contributions. Reputation minting is hyper-inflationary, making system takeovers </w:t>
      </w:r>
      <w:r w:rsidR="009C2A1F" w:rsidRPr="006E0CE9">
        <w:rPr>
          <w:rFonts w:eastAsia="Times New Roman" w:cstheme="minorHAnsi"/>
        </w:rPr>
        <w:t>i.e.,</w:t>
      </w:r>
      <w:r w:rsidRPr="006E0CE9">
        <w:rPr>
          <w:rFonts w:eastAsia="Times New Roman" w:cstheme="minorHAnsi"/>
        </w:rPr>
        <w:t xml:space="preserve"> 51% attacks </w:t>
      </w:r>
      <w:r w:rsidR="009C2A1F" w:rsidRPr="006E0CE9">
        <w:rPr>
          <w:rFonts w:eastAsia="Times New Roman" w:cstheme="minorHAnsi"/>
        </w:rPr>
        <w:t>improbable</w:t>
      </w:r>
      <w:r w:rsidRPr="006E0CE9">
        <w:rPr>
          <w:rFonts w:eastAsia="Times New Roman" w:cstheme="minorHAnsi"/>
        </w:rPr>
        <w:t xml:space="preserve"> for any </w:t>
      </w:r>
      <w:r w:rsidR="009C2A1F" w:rsidRPr="006E0CE9">
        <w:rPr>
          <w:rFonts w:eastAsia="Times New Roman" w:cstheme="minorHAnsi"/>
        </w:rPr>
        <w:t xml:space="preserve">individual or </w:t>
      </w:r>
      <w:r w:rsidRPr="006E0CE9">
        <w:rPr>
          <w:rFonts w:eastAsia="Times New Roman" w:cstheme="minorHAnsi"/>
        </w:rPr>
        <w:t>group.</w:t>
      </w:r>
    </w:p>
    <w:p w14:paraId="7A108BD4" w14:textId="77777777" w:rsidR="00604F30" w:rsidRPr="00604F30" w:rsidRDefault="00604F30" w:rsidP="00604F30">
      <w:pPr>
        <w:rPr>
          <w:b/>
          <w:bCs/>
        </w:rPr>
      </w:pPr>
    </w:p>
    <w:p w14:paraId="35F79325" w14:textId="5595CF9D" w:rsidR="006D1643" w:rsidRDefault="00604F30" w:rsidP="006D1643">
      <w:pPr>
        <w:pStyle w:val="ListParagraph"/>
        <w:numPr>
          <w:ilvl w:val="3"/>
          <w:numId w:val="10"/>
        </w:numPr>
        <w:rPr>
          <w:rFonts w:eastAsiaTheme="minorEastAsia"/>
        </w:rPr>
      </w:pPr>
      <w:r>
        <w:rPr>
          <w:rFonts w:eastAsiaTheme="minorEastAsia"/>
        </w:rPr>
        <w:t>Co-Authorship Reputation Distribution</w:t>
      </w:r>
      <w:r w:rsidR="006D1643">
        <w:rPr>
          <w:rFonts w:eastAsiaTheme="minorEastAsia"/>
        </w:rPr>
        <w:t>:</w:t>
      </w:r>
    </w:p>
    <w:p w14:paraId="75D4C888" w14:textId="77777777" w:rsidR="006D1643" w:rsidRPr="000E61E8" w:rsidRDefault="006D1643" w:rsidP="006D1643">
      <w:pPr>
        <w:pStyle w:val="ListParagraph"/>
        <w:numPr>
          <w:ilvl w:val="4"/>
          <w:numId w:val="10"/>
        </w:numPr>
        <w:rPr>
          <w:rFonts w:eastAsiaTheme="minorEastAsia"/>
        </w:rPr>
      </w:pPr>
      <w:r>
        <w:rPr>
          <w:rFonts w:eastAsiaTheme="minorEastAsia"/>
        </w:rPr>
        <w:t>MVPR voted reputation NFT distribution amongst co-authors.</w:t>
      </w:r>
    </w:p>
    <w:p w14:paraId="7F1DFE4A" w14:textId="77777777" w:rsidR="006D1643" w:rsidRDefault="006D1643" w:rsidP="006D1643">
      <w:pPr>
        <w:pStyle w:val="ListParagraph"/>
        <w:numPr>
          <w:ilvl w:val="3"/>
          <w:numId w:val="10"/>
        </w:numPr>
        <w:rPr>
          <w:rFonts w:eastAsiaTheme="minorEastAsia"/>
        </w:rPr>
      </w:pPr>
      <w:r w:rsidRPr="240EBD72">
        <w:t>Validation:</w:t>
      </w:r>
    </w:p>
    <w:p w14:paraId="3CB16ADF" w14:textId="77777777" w:rsidR="006D1643" w:rsidRPr="00585D44" w:rsidRDefault="006D1643" w:rsidP="006D1643">
      <w:pPr>
        <w:pStyle w:val="ListParagraph"/>
        <w:numPr>
          <w:ilvl w:val="4"/>
          <w:numId w:val="10"/>
        </w:numPr>
        <w:rPr>
          <w:rFonts w:eastAsiaTheme="minorEastAsia"/>
        </w:rPr>
      </w:pPr>
      <w:r w:rsidRPr="240EBD72">
        <w:t>Citation &lt; Peer-Review &lt; Replication</w:t>
      </w:r>
    </w:p>
    <w:p w14:paraId="7D5DCEF1" w14:textId="77777777" w:rsidR="006D1643" w:rsidRDefault="006D1643" w:rsidP="006D1643">
      <w:pPr>
        <w:pStyle w:val="ListParagraph"/>
        <w:numPr>
          <w:ilvl w:val="4"/>
          <w:numId w:val="10"/>
        </w:numPr>
        <w:rPr>
          <w:rFonts w:eastAsiaTheme="minorEastAsia"/>
        </w:rPr>
      </w:pPr>
      <w:r>
        <w:t>Traditional Citations &lt; &lt; Annotated Citations</w:t>
      </w:r>
    </w:p>
    <w:p w14:paraId="12D8DCE7" w14:textId="77777777" w:rsidR="006D1643" w:rsidRDefault="006D1643" w:rsidP="006D1643">
      <w:pPr>
        <w:pStyle w:val="ListParagraph"/>
        <w:numPr>
          <w:ilvl w:val="4"/>
          <w:numId w:val="10"/>
        </w:numPr>
        <w:rPr>
          <w:rFonts w:eastAsiaTheme="minorEastAsia"/>
        </w:rPr>
      </w:pPr>
      <w:r w:rsidRPr="240EBD72">
        <w:t xml:space="preserve">Papers - and thus authors - can gain or lose reputation based on community evaluation and interaction. </w:t>
      </w:r>
    </w:p>
    <w:p w14:paraId="249F4C62" w14:textId="77777777" w:rsidR="006D1643" w:rsidRDefault="006D1643" w:rsidP="006D1643">
      <w:pPr>
        <w:pStyle w:val="ListParagraph"/>
        <w:numPr>
          <w:ilvl w:val="3"/>
          <w:numId w:val="10"/>
        </w:numPr>
        <w:rPr>
          <w:rFonts w:eastAsiaTheme="minorEastAsia"/>
        </w:rPr>
      </w:pPr>
      <w:r w:rsidRPr="240EBD72">
        <w:t>Publishing New Work:</w:t>
      </w:r>
    </w:p>
    <w:p w14:paraId="0E420380" w14:textId="77777777" w:rsidR="006D1643" w:rsidRDefault="006D1643" w:rsidP="006D1643">
      <w:pPr>
        <w:pStyle w:val="ListParagraph"/>
        <w:numPr>
          <w:ilvl w:val="4"/>
          <w:numId w:val="10"/>
        </w:numPr>
        <w:rPr>
          <w:rFonts w:eastAsiaTheme="minorEastAsia"/>
        </w:rPr>
      </w:pPr>
      <w:r w:rsidRPr="240EBD72">
        <w:t>Single Observations:</w:t>
      </w:r>
    </w:p>
    <w:p w14:paraId="158D0C4F" w14:textId="77777777" w:rsidR="006D1643" w:rsidRDefault="006D1643" w:rsidP="006D1643">
      <w:pPr>
        <w:pStyle w:val="ListParagraph"/>
        <w:numPr>
          <w:ilvl w:val="5"/>
          <w:numId w:val="10"/>
        </w:numPr>
        <w:rPr>
          <w:rFonts w:eastAsiaTheme="minorEastAsia"/>
        </w:rPr>
      </w:pPr>
      <w:r w:rsidRPr="240EBD72">
        <w:t>Negative Results &lt; Positive Results</w:t>
      </w:r>
    </w:p>
    <w:p w14:paraId="5F1DFF20" w14:textId="77777777" w:rsidR="006D1643" w:rsidRDefault="006D1643" w:rsidP="006D1643">
      <w:pPr>
        <w:pStyle w:val="ListParagraph"/>
        <w:numPr>
          <w:ilvl w:val="4"/>
          <w:numId w:val="10"/>
        </w:numPr>
        <w:rPr>
          <w:rFonts w:eastAsiaTheme="minorEastAsia"/>
        </w:rPr>
      </w:pPr>
      <w:r w:rsidRPr="240EBD72">
        <w:t>Multithreaded:</w:t>
      </w:r>
    </w:p>
    <w:p w14:paraId="1CD152F5" w14:textId="77777777" w:rsidR="006D1643" w:rsidRDefault="006D1643" w:rsidP="006D1643">
      <w:pPr>
        <w:pStyle w:val="ListParagraph"/>
        <w:numPr>
          <w:ilvl w:val="5"/>
          <w:numId w:val="10"/>
        </w:numPr>
        <w:rPr>
          <w:rFonts w:eastAsiaTheme="minorEastAsia"/>
        </w:rPr>
      </w:pPr>
      <w:r w:rsidRPr="240EBD72">
        <w:t>Negative Results &lt; Positive Results</w:t>
      </w:r>
    </w:p>
    <w:p w14:paraId="25683CCC" w14:textId="77777777" w:rsidR="006D1643" w:rsidRDefault="006D1643" w:rsidP="006D1643">
      <w:pPr>
        <w:pStyle w:val="ListParagraph"/>
        <w:numPr>
          <w:ilvl w:val="4"/>
          <w:numId w:val="10"/>
        </w:numPr>
        <w:rPr>
          <w:rFonts w:eastAsiaTheme="minorEastAsia"/>
        </w:rPr>
      </w:pPr>
      <w:r w:rsidRPr="240EBD72">
        <w:t>Single Observation &lt; Multithreaded</w:t>
      </w:r>
    </w:p>
    <w:p w14:paraId="2AF13600" w14:textId="77777777" w:rsidR="006D1643" w:rsidRDefault="006D1643" w:rsidP="006D1643">
      <w:pPr>
        <w:pStyle w:val="ListParagraph"/>
        <w:numPr>
          <w:ilvl w:val="5"/>
          <w:numId w:val="10"/>
        </w:numPr>
        <w:rPr>
          <w:rFonts w:eastAsiaTheme="minorEastAsia"/>
        </w:rPr>
      </w:pPr>
      <w:r w:rsidRPr="240EBD72">
        <w:t>This is because multithreaded works are a denser combination of positive, negative, and single observations.</w:t>
      </w:r>
    </w:p>
    <w:p w14:paraId="02B17A51" w14:textId="77777777" w:rsidR="006D1643" w:rsidRDefault="006D1643" w:rsidP="006D1643">
      <w:pPr>
        <w:pStyle w:val="ListParagraph"/>
        <w:numPr>
          <w:ilvl w:val="4"/>
          <w:numId w:val="10"/>
        </w:numPr>
        <w:rPr>
          <w:rFonts w:eastAsiaTheme="minorEastAsia"/>
        </w:rPr>
      </w:pPr>
      <w:r w:rsidRPr="240EBD72">
        <w:t>Replication that becomes new work &gt; Single Observation</w:t>
      </w:r>
    </w:p>
    <w:p w14:paraId="6DAE2082" w14:textId="77777777" w:rsidR="006D1643" w:rsidRDefault="006D1643" w:rsidP="006D1643">
      <w:pPr>
        <w:pStyle w:val="ListParagraph"/>
        <w:numPr>
          <w:ilvl w:val="3"/>
          <w:numId w:val="10"/>
        </w:numPr>
        <w:rPr>
          <w:rFonts w:eastAsiaTheme="minorEastAsia"/>
        </w:rPr>
      </w:pPr>
      <w:r w:rsidRPr="240EBD72">
        <w:t>Validation &lt; Publishing New Work</w:t>
      </w:r>
    </w:p>
    <w:p w14:paraId="4BB5226B" w14:textId="6EB184A3" w:rsidR="000B35DB" w:rsidRPr="00056B63" w:rsidRDefault="006D1643" w:rsidP="000B35DB">
      <w:pPr>
        <w:pStyle w:val="ListParagraph"/>
        <w:numPr>
          <w:ilvl w:val="4"/>
          <w:numId w:val="10"/>
        </w:numPr>
        <w:rPr>
          <w:rFonts w:eastAsiaTheme="minorEastAsia"/>
        </w:rPr>
      </w:pPr>
      <w:r w:rsidRPr="240EBD72">
        <w:t>Sometimes Replication bounties will increase based on Professional Society DAO needs to incentivize a focus on validation over innovation.</w:t>
      </w:r>
    </w:p>
    <w:p w14:paraId="2B3A5B6D" w14:textId="580AFBBA" w:rsidR="00056B63" w:rsidRDefault="00056B63" w:rsidP="00056B63">
      <w:pPr>
        <w:rPr>
          <w:rFonts w:eastAsiaTheme="minorEastAsia"/>
        </w:rPr>
      </w:pPr>
    </w:p>
    <w:p w14:paraId="3867F2E6" w14:textId="660DAA09" w:rsidR="00056B63" w:rsidRDefault="00056B63" w:rsidP="00056B63">
      <w:pPr>
        <w:rPr>
          <w:rFonts w:eastAsiaTheme="minorEastAsia"/>
        </w:rPr>
      </w:pPr>
    </w:p>
    <w:p w14:paraId="35411315" w14:textId="1D413642" w:rsidR="00056B63" w:rsidRDefault="00056B63" w:rsidP="00056B63">
      <w:pPr>
        <w:rPr>
          <w:rFonts w:eastAsiaTheme="minorEastAsia"/>
        </w:rPr>
      </w:pPr>
    </w:p>
    <w:p w14:paraId="69CB3227" w14:textId="16661DF2" w:rsidR="00056B63" w:rsidRDefault="00056B63" w:rsidP="00056B63">
      <w:pPr>
        <w:rPr>
          <w:rFonts w:eastAsiaTheme="minorEastAsia"/>
        </w:rPr>
      </w:pPr>
    </w:p>
    <w:p w14:paraId="66979A2A" w14:textId="2468A34F" w:rsidR="00056B63" w:rsidRDefault="00056B63" w:rsidP="00056B63">
      <w:pPr>
        <w:rPr>
          <w:rFonts w:eastAsiaTheme="minorEastAsia"/>
        </w:rPr>
      </w:pPr>
    </w:p>
    <w:p w14:paraId="5D4DC346" w14:textId="180CEF29" w:rsidR="00056B63" w:rsidRDefault="00056B63" w:rsidP="00056B63">
      <w:pPr>
        <w:rPr>
          <w:rFonts w:eastAsiaTheme="minorEastAsia"/>
        </w:rPr>
      </w:pPr>
    </w:p>
    <w:p w14:paraId="433FADC5" w14:textId="0124D306" w:rsidR="00056B63" w:rsidRDefault="00056B63" w:rsidP="00056B63">
      <w:pPr>
        <w:rPr>
          <w:rFonts w:eastAsiaTheme="minorEastAsia"/>
        </w:rPr>
      </w:pPr>
    </w:p>
    <w:p w14:paraId="7CC03BEE" w14:textId="54DF8E23" w:rsidR="00056B63" w:rsidRDefault="00056B63" w:rsidP="00056B63">
      <w:pPr>
        <w:rPr>
          <w:rFonts w:eastAsiaTheme="minorEastAsia"/>
        </w:rPr>
      </w:pPr>
    </w:p>
    <w:p w14:paraId="1F5CAC88" w14:textId="77777777" w:rsidR="00056B63" w:rsidRPr="00056B63" w:rsidRDefault="00056B63" w:rsidP="00056B63">
      <w:pPr>
        <w:rPr>
          <w:rFonts w:eastAsiaTheme="minorEastAsia"/>
        </w:rPr>
      </w:pPr>
    </w:p>
    <w:p w14:paraId="2ABFCA9A" w14:textId="22257698" w:rsidR="000B35DB" w:rsidRPr="00E52FD0" w:rsidRDefault="000B35DB" w:rsidP="00E52FD0">
      <w:pPr>
        <w:pStyle w:val="ListParagraph"/>
        <w:numPr>
          <w:ilvl w:val="0"/>
          <w:numId w:val="10"/>
        </w:numPr>
        <w:rPr>
          <w:b/>
          <w:bCs/>
        </w:rPr>
      </w:pPr>
      <w:bookmarkStart w:id="17" w:name="_Toc95340308"/>
      <w:bookmarkStart w:id="18" w:name="_Toc95340385"/>
      <w:bookmarkStart w:id="19" w:name="_Toc95412856"/>
      <w:r w:rsidRPr="00E52FD0">
        <w:rPr>
          <w:rStyle w:val="Heading3Char"/>
        </w:rPr>
        <w:lastRenderedPageBreak/>
        <w:t>Walkthrough Diagrams</w:t>
      </w:r>
      <w:bookmarkEnd w:id="17"/>
      <w:bookmarkEnd w:id="18"/>
      <w:bookmarkEnd w:id="19"/>
      <w:r w:rsidRPr="00E52FD0">
        <w:rPr>
          <w:b/>
          <w:bCs/>
        </w:rPr>
        <w:t>:</w:t>
      </w:r>
    </w:p>
    <w:p w14:paraId="1ACC3C15" w14:textId="77777777" w:rsidR="000B35DB" w:rsidRDefault="000B35DB" w:rsidP="000B35DB">
      <w:pPr>
        <w:jc w:val="center"/>
      </w:pPr>
      <w:r>
        <w:rPr>
          <w:noProof/>
        </w:rPr>
        <w:drawing>
          <wp:inline distT="0" distB="0" distL="0" distR="0" wp14:anchorId="46C26329" wp14:editId="2A63016D">
            <wp:extent cx="2838450" cy="1683139"/>
            <wp:effectExtent l="0" t="0" r="0" b="0"/>
            <wp:docPr id="1229060073" name="Picture 12290600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60073" name="Picture 1229060073" descr="Diagram&#10;&#10;Description automatically generated"/>
                    <pic:cNvPicPr/>
                  </pic:nvPicPr>
                  <pic:blipFill>
                    <a:blip r:embed="rId16">
                      <a:extLst>
                        <a:ext uri="{28A0092B-C50C-407E-A947-70E740481C1C}">
                          <a14:useLocalDpi xmlns:a14="http://schemas.microsoft.com/office/drawing/2010/main" val="0"/>
                        </a:ext>
                      </a:extLst>
                    </a:blip>
                    <a:srcRect t="29317"/>
                    <a:stretch>
                      <a:fillRect/>
                    </a:stretch>
                  </pic:blipFill>
                  <pic:spPr>
                    <a:xfrm>
                      <a:off x="0" y="0"/>
                      <a:ext cx="2838450" cy="1683139"/>
                    </a:xfrm>
                    <a:prstGeom prst="rect">
                      <a:avLst/>
                    </a:prstGeom>
                  </pic:spPr>
                </pic:pic>
              </a:graphicData>
            </a:graphic>
          </wp:inline>
        </w:drawing>
      </w:r>
    </w:p>
    <w:p w14:paraId="2829A5B5" w14:textId="76BFA18E" w:rsidR="000B35DB" w:rsidRDefault="000B35DB" w:rsidP="000B35DB">
      <w:pPr>
        <w:jc w:val="center"/>
      </w:pPr>
      <w:r w:rsidRPr="240EBD72">
        <w:rPr>
          <w:b/>
          <w:bCs/>
        </w:rPr>
        <w:t xml:space="preserve">Figure </w:t>
      </w:r>
      <w:r>
        <w:rPr>
          <w:b/>
          <w:bCs/>
        </w:rPr>
        <w:t>3</w:t>
      </w:r>
      <w:r>
        <w:t>: Model of the semipermeable inclusion exclusion criteria of scientific knowledge.  Figure 5 below summarizes some of the states that are allowed into the ecosystem.  Figure 6 below summarizes how retraction cases are handled.</w:t>
      </w:r>
    </w:p>
    <w:p w14:paraId="60CF1189" w14:textId="350B5943" w:rsidR="000B35DB" w:rsidRDefault="000B35DB" w:rsidP="000B35DB">
      <w:pPr>
        <w:jc w:val="center"/>
      </w:pPr>
      <w:r w:rsidRPr="000B35DB">
        <w:rPr>
          <w:noProof/>
        </w:rPr>
        <w:drawing>
          <wp:inline distT="0" distB="0" distL="0" distR="0" wp14:anchorId="0F6C4279" wp14:editId="3E86E916">
            <wp:extent cx="4817641" cy="5063067"/>
            <wp:effectExtent l="0" t="0" r="0" b="444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7"/>
                    <a:stretch>
                      <a:fillRect/>
                    </a:stretch>
                  </pic:blipFill>
                  <pic:spPr>
                    <a:xfrm>
                      <a:off x="0" y="0"/>
                      <a:ext cx="4849633" cy="5096688"/>
                    </a:xfrm>
                    <a:prstGeom prst="rect">
                      <a:avLst/>
                    </a:prstGeom>
                  </pic:spPr>
                </pic:pic>
              </a:graphicData>
            </a:graphic>
          </wp:inline>
        </w:drawing>
      </w:r>
    </w:p>
    <w:p w14:paraId="02E09F06" w14:textId="3024C4CA" w:rsidR="000B35DB" w:rsidRDefault="000B35DB" w:rsidP="000B35DB">
      <w:pPr>
        <w:jc w:val="center"/>
      </w:pPr>
      <w:r w:rsidRPr="000B35DB">
        <w:rPr>
          <w:b/>
          <w:bCs/>
        </w:rPr>
        <w:t xml:space="preserve">Figure </w:t>
      </w:r>
      <w:r>
        <w:rPr>
          <w:b/>
          <w:bCs/>
        </w:rPr>
        <w:t>4</w:t>
      </w:r>
      <w:r>
        <w:t xml:space="preserve">: Higher resolution diagram of how the system would work.  </w:t>
      </w:r>
    </w:p>
    <w:p w14:paraId="1FDB74BA" w14:textId="0621A456" w:rsidR="000B35DB" w:rsidRDefault="000B35DB" w:rsidP="000B35DB">
      <w:r>
        <w:t xml:space="preserve">Science Publishing DAO will be publishing </w:t>
      </w:r>
      <w:r w:rsidRPr="000B35DB">
        <w:rPr>
          <w:rFonts w:cstheme="minorHAnsi"/>
        </w:rPr>
        <w:t xml:space="preserve">papers under </w:t>
      </w:r>
      <w:hyperlink r:id="rId18" w:tgtFrame="_blank" w:history="1">
        <w:r w:rsidRPr="000B35DB">
          <w:rPr>
            <w:rStyle w:val="Hyperlink"/>
            <w:rFonts w:cstheme="minorHAnsi"/>
            <w:color w:val="004494"/>
            <w:shd w:val="clear" w:color="auto" w:fill="FFFFFF"/>
          </w:rPr>
          <w:t>CC BY license</w:t>
        </w:r>
      </w:hyperlink>
      <w:r w:rsidRPr="000B35DB">
        <w:rPr>
          <w:rFonts w:cstheme="minorHAnsi"/>
        </w:rPr>
        <w:t xml:space="preserve">. Its associated data will be published using the </w:t>
      </w:r>
      <w:r w:rsidRPr="000B35DB">
        <w:rPr>
          <w:rFonts w:cstheme="minorHAnsi"/>
          <w:color w:val="404040"/>
          <w:shd w:val="clear" w:color="auto" w:fill="FFFFFF"/>
        </w:rPr>
        <w:t>Creative Commons Public Domain Dedication (</w:t>
      </w:r>
      <w:hyperlink r:id="rId19" w:tgtFrame="_blank" w:history="1">
        <w:r w:rsidRPr="000B35DB">
          <w:rPr>
            <w:rStyle w:val="Hyperlink"/>
            <w:rFonts w:cstheme="minorHAnsi"/>
            <w:color w:val="004494"/>
            <w:shd w:val="clear" w:color="auto" w:fill="FFFFFF"/>
          </w:rPr>
          <w:t>CC0 license</w:t>
        </w:r>
      </w:hyperlink>
      <w:r w:rsidRPr="000B35DB">
        <w:rPr>
          <w:rFonts w:cstheme="minorHAnsi"/>
          <w:color w:val="404040"/>
          <w:shd w:val="clear" w:color="auto" w:fill="FFFFFF"/>
        </w:rPr>
        <w:t xml:space="preserve">) as endorsed by </w:t>
      </w:r>
      <w:hyperlink r:id="rId20" w:tgtFrame="_blank" w:history="1">
        <w:r w:rsidRPr="000B35DB">
          <w:rPr>
            <w:rStyle w:val="Hyperlink"/>
            <w:rFonts w:cstheme="minorHAnsi"/>
            <w:color w:val="004494"/>
            <w:shd w:val="clear" w:color="auto" w:fill="FFFFFF"/>
          </w:rPr>
          <w:t>FAIR Data Principles</w:t>
        </w:r>
      </w:hyperlink>
      <w:r w:rsidRPr="000B35DB">
        <w:rPr>
          <w:rFonts w:cstheme="minorHAnsi"/>
        </w:rPr>
        <w:t>.</w:t>
      </w:r>
    </w:p>
    <w:p w14:paraId="7A3C5778" w14:textId="4119D3F8" w:rsidR="000B35DB" w:rsidRDefault="000B35DB" w:rsidP="000B35DB"/>
    <w:p w14:paraId="712622CB" w14:textId="77F48496" w:rsidR="000B35DB" w:rsidRDefault="000B35DB" w:rsidP="000B35DB"/>
    <w:p w14:paraId="7E414C05" w14:textId="5F11C14D" w:rsidR="000B35DB" w:rsidRPr="000B35DB" w:rsidRDefault="000B35DB" w:rsidP="000B35DB"/>
    <w:p w14:paraId="2422A98B" w14:textId="77777777" w:rsidR="000B35DB" w:rsidRDefault="000B35DB" w:rsidP="000B35DB">
      <w:pPr>
        <w:jc w:val="center"/>
      </w:pPr>
    </w:p>
    <w:p w14:paraId="60C6CD72" w14:textId="77777777" w:rsidR="000B35DB" w:rsidRDefault="000B35DB" w:rsidP="000B35DB">
      <w:pPr>
        <w:jc w:val="center"/>
      </w:pPr>
      <w:r>
        <w:rPr>
          <w:noProof/>
        </w:rPr>
        <w:drawing>
          <wp:inline distT="0" distB="0" distL="0" distR="0" wp14:anchorId="333A6ACC" wp14:editId="631FD06D">
            <wp:extent cx="4521200" cy="4238625"/>
            <wp:effectExtent l="0" t="0" r="0" b="0"/>
            <wp:docPr id="1834785108" name="Picture 18347851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85108" name="Picture 1834785108"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521200" cy="4238625"/>
                    </a:xfrm>
                    <a:prstGeom prst="rect">
                      <a:avLst/>
                    </a:prstGeom>
                  </pic:spPr>
                </pic:pic>
              </a:graphicData>
            </a:graphic>
          </wp:inline>
        </w:drawing>
      </w:r>
    </w:p>
    <w:p w14:paraId="45C46D33" w14:textId="77777777" w:rsidR="000B35DB" w:rsidRDefault="000B35DB" w:rsidP="000B35DB">
      <w:r w:rsidRPr="240EBD72">
        <w:rPr>
          <w:b/>
          <w:bCs/>
        </w:rPr>
        <w:t>Figure 5</w:t>
      </w:r>
      <w:r>
        <w:t>: There are a plethora of different states that papers can enter the Science Publishing DAO ecosystem. This figure demonstrates the difference between traditional publication, preprint publication, and non-traditional peer-review. The bottom right figure shows how a paper’s reputation will be calculated and will continue to accumulate reputation. Publishing directly through the DAO allows for more access to the unique toolset the platform offers.</w:t>
      </w:r>
    </w:p>
    <w:p w14:paraId="1B9E0EC1" w14:textId="77777777" w:rsidR="000B35DB" w:rsidRDefault="000B35DB" w:rsidP="000B35DB">
      <w:pPr>
        <w:jc w:val="center"/>
      </w:pPr>
    </w:p>
    <w:p w14:paraId="19A8B1B2" w14:textId="77777777" w:rsidR="000B35DB" w:rsidRDefault="000B35DB" w:rsidP="000B35DB">
      <w:pPr>
        <w:jc w:val="center"/>
      </w:pPr>
      <w:r>
        <w:rPr>
          <w:noProof/>
        </w:rPr>
        <w:lastRenderedPageBreak/>
        <w:drawing>
          <wp:inline distT="0" distB="0" distL="0" distR="0" wp14:anchorId="568BC7E7" wp14:editId="4B80CEBF">
            <wp:extent cx="4600634" cy="6753225"/>
            <wp:effectExtent l="0" t="0" r="0" b="0"/>
            <wp:docPr id="1698137712" name="Picture 169813771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37712" name="Picture 1698137712" descr="Diagram, schematic&#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600634" cy="6753225"/>
                    </a:xfrm>
                    <a:prstGeom prst="rect">
                      <a:avLst/>
                    </a:prstGeom>
                  </pic:spPr>
                </pic:pic>
              </a:graphicData>
            </a:graphic>
          </wp:inline>
        </w:drawing>
      </w:r>
    </w:p>
    <w:p w14:paraId="77B5BA40" w14:textId="77777777" w:rsidR="000B35DB" w:rsidRDefault="000B35DB" w:rsidP="000B35DB">
      <w:r w:rsidRPr="240EBD72">
        <w:rPr>
          <w:b/>
          <w:bCs/>
        </w:rPr>
        <w:t>Figure 6</w:t>
      </w:r>
      <w:r>
        <w:t>: This figure outlines some of the ways that papers can be retracted, but not deleted in the system. The blemishes of history can be just as impactful/informative as the positive results. The top figure shows that if a paper has 3x replications, only 2+ negative reviews will automatically be flagged, and its fate will be decided by its associated Professional Society DAO. The bottom figure showcases that 1) a retracted paper can be cited and 2) if an annotated citation is retracted the paper citing can be indirectly flagged for a retraction resolution by the associated Professional Society DAO.  Not deleting all retracted papers from the system addresses the “</w:t>
      </w:r>
      <w:proofErr w:type="spellStart"/>
      <w:r>
        <w:t>riffability</w:t>
      </w:r>
      <w:proofErr w:type="spellEnd"/>
      <w:r>
        <w:t>” of ideas.</w:t>
      </w:r>
    </w:p>
    <w:p w14:paraId="384B7515" w14:textId="77777777" w:rsidR="000B35DB" w:rsidRDefault="000B35DB" w:rsidP="000B35DB"/>
    <w:p w14:paraId="2ADACE82" w14:textId="66C17E69" w:rsidR="23A6A8AE" w:rsidRDefault="00424846" w:rsidP="58DC4B36">
      <w:pPr>
        <w:pStyle w:val="ListParagraph"/>
        <w:numPr>
          <w:ilvl w:val="0"/>
          <w:numId w:val="10"/>
        </w:numPr>
        <w:rPr>
          <w:rFonts w:eastAsiaTheme="minorEastAsia"/>
          <w:b/>
          <w:bCs/>
        </w:rPr>
      </w:pPr>
      <w:bookmarkStart w:id="20" w:name="_Toc95340309"/>
      <w:bookmarkStart w:id="21" w:name="_Toc95340386"/>
      <w:bookmarkStart w:id="22" w:name="_Toc95412857"/>
      <w:r>
        <w:rPr>
          <w:rStyle w:val="Heading3Char"/>
        </w:rPr>
        <w:lastRenderedPageBreak/>
        <w:t>Product</w:t>
      </w:r>
      <w:r w:rsidR="63DB297C" w:rsidRPr="00E52FD0">
        <w:rPr>
          <w:rStyle w:val="Heading3Char"/>
        </w:rPr>
        <w:t xml:space="preserve"> </w:t>
      </w:r>
      <w:r w:rsidR="6C9D54A7" w:rsidRPr="00E52FD0">
        <w:rPr>
          <w:rStyle w:val="Heading3Char"/>
        </w:rPr>
        <w:t>Strategy</w:t>
      </w:r>
      <w:r w:rsidR="00B302A3" w:rsidRPr="00E52FD0">
        <w:rPr>
          <w:rStyle w:val="Heading3Char"/>
        </w:rPr>
        <w:t xml:space="preserve"> (Features)</w:t>
      </w:r>
      <w:bookmarkEnd w:id="20"/>
      <w:bookmarkEnd w:id="21"/>
      <w:bookmarkEnd w:id="22"/>
      <w:r w:rsidR="51287026" w:rsidRPr="240EBD72">
        <w:rPr>
          <w:b/>
          <w:bCs/>
        </w:rPr>
        <w:t>:</w:t>
      </w:r>
    </w:p>
    <w:p w14:paraId="2BB2E2AE" w14:textId="77777777" w:rsidR="00006253" w:rsidRPr="00006253" w:rsidRDefault="1B1DE500" w:rsidP="00006253">
      <w:pPr>
        <w:pStyle w:val="ListParagraph"/>
        <w:numPr>
          <w:ilvl w:val="1"/>
          <w:numId w:val="10"/>
        </w:numPr>
        <w:rPr>
          <w:rFonts w:eastAsiaTheme="minorEastAsia"/>
          <w:b/>
          <w:bCs/>
        </w:rPr>
      </w:pPr>
      <w:r w:rsidRPr="00006253">
        <w:rPr>
          <w:b/>
          <w:bCs/>
        </w:rPr>
        <w:t>Publishing Breadth:</w:t>
      </w:r>
    </w:p>
    <w:p w14:paraId="5361F939" w14:textId="1E513033" w:rsidR="7B6A1665" w:rsidRPr="00006253" w:rsidRDefault="1B1DE500" w:rsidP="00006253">
      <w:pPr>
        <w:pStyle w:val="ListParagraph"/>
        <w:numPr>
          <w:ilvl w:val="2"/>
          <w:numId w:val="10"/>
        </w:numPr>
        <w:rPr>
          <w:rFonts w:eastAsiaTheme="minorEastAsia"/>
          <w:b/>
          <w:bCs/>
        </w:rPr>
      </w:pPr>
      <w:r>
        <w:t xml:space="preserve">For papers that already exist, </w:t>
      </w:r>
      <w:r w:rsidR="0F84C60E">
        <w:t>r</w:t>
      </w:r>
      <w:r>
        <w:t>eputation can be assigned to anybody that has a name in a paper</w:t>
      </w:r>
      <w:r w:rsidR="6D63D52D">
        <w:t xml:space="preserve">. </w:t>
      </w:r>
      <w:r w:rsidRPr="00006253">
        <w:rPr>
          <w:b/>
          <w:bCs/>
        </w:rPr>
        <w:t xml:space="preserve">Moving forward, </w:t>
      </w:r>
      <w:r w:rsidR="55AAD11E" w:rsidRPr="00006253">
        <w:rPr>
          <w:b/>
          <w:bCs/>
        </w:rPr>
        <w:t>scientists are encouraged to submit their papers and associated dat</w:t>
      </w:r>
      <w:r w:rsidR="7FEB238E" w:rsidRPr="00006253">
        <w:rPr>
          <w:b/>
          <w:bCs/>
        </w:rPr>
        <w:t>a in the form of negative/positive results, single observations, and replication studies</w:t>
      </w:r>
      <w:r w:rsidR="6AB4A84C" w:rsidRPr="00006253">
        <w:rPr>
          <w:b/>
          <w:bCs/>
        </w:rPr>
        <w:t xml:space="preserve">. </w:t>
      </w:r>
      <w:r w:rsidR="74265B0A" w:rsidRPr="00006253">
        <w:t>This will dramatically increase the publication volume</w:t>
      </w:r>
      <w:r w:rsidR="008146D4" w:rsidRPr="00006253">
        <w:rPr>
          <w:rStyle w:val="FootnoteReference"/>
        </w:rPr>
        <w:footnoteReference w:id="18"/>
      </w:r>
      <w:r w:rsidR="7D620CD6" w:rsidRPr="00006253">
        <w:t>.</w:t>
      </w:r>
      <w:r w:rsidR="1E66AD7B" w:rsidRPr="00006253">
        <w:t xml:space="preserve"> </w:t>
      </w:r>
      <w:r w:rsidR="00006253" w:rsidRPr="00006253">
        <w:t>With this increase in volume,</w:t>
      </w:r>
      <w:r w:rsidR="6BD61E52" w:rsidRPr="00006253">
        <w:t xml:space="preserve"> </w:t>
      </w:r>
      <w:r w:rsidR="1E66AD7B" w:rsidRPr="00006253">
        <w:t>S</w:t>
      </w:r>
      <w:r w:rsidR="74265B0A" w:rsidRPr="00006253">
        <w:t xml:space="preserve">cientists will have a lot more </w:t>
      </w:r>
      <w:r w:rsidR="00006253" w:rsidRPr="00006253">
        <w:t xml:space="preserve">technical and governance </w:t>
      </w:r>
      <w:r w:rsidR="74265B0A" w:rsidRPr="00006253">
        <w:t>tools</w:t>
      </w:r>
      <w:r w:rsidR="00006253" w:rsidRPr="00006253">
        <w:t xml:space="preserve">, </w:t>
      </w:r>
      <w:r w:rsidR="74265B0A" w:rsidRPr="00006253">
        <w:t>ownership</w:t>
      </w:r>
      <w:r w:rsidR="00006253" w:rsidRPr="00006253">
        <w:t xml:space="preserve"> </w:t>
      </w:r>
      <w:r w:rsidR="74265B0A" w:rsidRPr="00006253">
        <w:t>of the platform to aggregate</w:t>
      </w:r>
      <w:r w:rsidR="5378CDA3" w:rsidRPr="00006253">
        <w:t>, share, collaborate, give/receive feedback</w:t>
      </w:r>
      <w:r w:rsidR="7DB92013" w:rsidRPr="00006253">
        <w:t xml:space="preserve"> than before.</w:t>
      </w:r>
    </w:p>
    <w:p w14:paraId="1598DEA8" w14:textId="797155BF" w:rsidR="7B6A1665" w:rsidRDefault="0847B769" w:rsidP="240EBD72">
      <w:pPr>
        <w:pStyle w:val="ListParagraph"/>
        <w:numPr>
          <w:ilvl w:val="1"/>
          <w:numId w:val="10"/>
        </w:numPr>
        <w:rPr>
          <w:b/>
          <w:bCs/>
        </w:rPr>
      </w:pPr>
      <w:r w:rsidRPr="240EBD72">
        <w:rPr>
          <w:b/>
          <w:bCs/>
        </w:rPr>
        <w:t>Founders Sprint</w:t>
      </w:r>
      <w:r w:rsidR="00EB1652">
        <w:rPr>
          <w:rStyle w:val="FootnoteReference"/>
          <w:b/>
          <w:bCs/>
        </w:rPr>
        <w:footnoteReference w:id="19"/>
      </w:r>
      <w:r w:rsidRPr="240EBD72">
        <w:rPr>
          <w:b/>
          <w:bCs/>
        </w:rPr>
        <w:t>:</w:t>
      </w:r>
      <w:r w:rsidR="0025444A">
        <w:rPr>
          <w:b/>
          <w:bCs/>
        </w:rPr>
        <w:t xml:space="preserve">  </w:t>
      </w:r>
    </w:p>
    <w:p w14:paraId="3A8693BC" w14:textId="0CEA2CCC" w:rsidR="00006253" w:rsidRPr="00006253" w:rsidRDefault="00006253" w:rsidP="240EBD72">
      <w:pPr>
        <w:pStyle w:val="ListParagraph"/>
        <w:numPr>
          <w:ilvl w:val="2"/>
          <w:numId w:val="10"/>
        </w:numPr>
      </w:pPr>
      <w:r>
        <w:t xml:space="preserve">The </w:t>
      </w:r>
      <w:r w:rsidR="00A84582">
        <w:t xml:space="preserve">DAO launch suggestions from the </w:t>
      </w:r>
      <w:proofErr w:type="spellStart"/>
      <w:r w:rsidR="00A84582">
        <w:t>Semada</w:t>
      </w:r>
      <w:proofErr w:type="spellEnd"/>
      <w:r w:rsidR="00A84582">
        <w:t xml:space="preserve"> Paper: See Governance Section above.</w:t>
      </w:r>
    </w:p>
    <w:p w14:paraId="1407CEF9" w14:textId="6B146D81" w:rsidR="7B6A1665" w:rsidRDefault="0847B769" w:rsidP="240EBD72">
      <w:pPr>
        <w:pStyle w:val="ListParagraph"/>
        <w:numPr>
          <w:ilvl w:val="2"/>
          <w:numId w:val="10"/>
        </w:numPr>
      </w:pPr>
      <w:r w:rsidRPr="240EBD72">
        <w:rPr>
          <w:b/>
          <w:bCs/>
        </w:rPr>
        <w:t xml:space="preserve">DAO founders need better </w:t>
      </w:r>
      <w:r w:rsidR="56E5F807" w:rsidRPr="240EBD72">
        <w:rPr>
          <w:b/>
          <w:bCs/>
        </w:rPr>
        <w:t xml:space="preserve">on-off ramp </w:t>
      </w:r>
      <w:r w:rsidRPr="240EBD72">
        <w:rPr>
          <w:b/>
          <w:bCs/>
        </w:rPr>
        <w:t>strategies</w:t>
      </w:r>
      <w:r w:rsidR="4B446A16">
        <w:t xml:space="preserve">. </w:t>
      </w:r>
      <w:r w:rsidR="61B7C5BF">
        <w:t xml:space="preserve">The </w:t>
      </w:r>
      <w:r w:rsidR="5901C07D">
        <w:t>Founder's</w:t>
      </w:r>
      <w:r w:rsidR="61B7C5BF">
        <w:t xml:space="preserve"> Sprint is an attempt to create both generalized and specific solutions for DAO founders to effectively build the DAO and d</w:t>
      </w:r>
      <w:r w:rsidR="059181CC">
        <w:t>ecentralize the platform upon launch</w:t>
      </w:r>
      <w:r w:rsidR="1C61B6D4">
        <w:t>.</w:t>
      </w:r>
      <w:r w:rsidR="00A84582">
        <w:t xml:space="preserve">  An example for this would be a scientist who drops out of academia to start a Science Publishing </w:t>
      </w:r>
      <w:proofErr w:type="gramStart"/>
      <w:r w:rsidR="00A84582">
        <w:t>DAO, but</w:t>
      </w:r>
      <w:proofErr w:type="gramEnd"/>
      <w:r w:rsidR="00A84582">
        <w:t xml:space="preserve"> would have considerable difficulty re-entering the science ecosystem.</w:t>
      </w:r>
    </w:p>
    <w:p w14:paraId="5F610D1A" w14:textId="492F1E0B" w:rsidR="7B6A1665" w:rsidRDefault="51287026" w:rsidP="240EBD72">
      <w:pPr>
        <w:pStyle w:val="ListParagraph"/>
        <w:numPr>
          <w:ilvl w:val="1"/>
          <w:numId w:val="10"/>
        </w:numPr>
        <w:rPr>
          <w:b/>
          <w:bCs/>
        </w:rPr>
      </w:pPr>
      <w:r w:rsidRPr="240EBD72">
        <w:rPr>
          <w:b/>
          <w:bCs/>
        </w:rPr>
        <w:t xml:space="preserve">Eternal Review: </w:t>
      </w:r>
    </w:p>
    <w:p w14:paraId="2775A51B" w14:textId="0ACB7B19" w:rsidR="166382DE" w:rsidRDefault="06816EA2" w:rsidP="240EBD72">
      <w:pPr>
        <w:pStyle w:val="ListParagraph"/>
        <w:numPr>
          <w:ilvl w:val="2"/>
          <w:numId w:val="10"/>
        </w:numPr>
        <w:rPr>
          <w:rFonts w:eastAsiaTheme="minorEastAsia"/>
        </w:rPr>
      </w:pPr>
      <w:r w:rsidRPr="240EBD72">
        <w:rPr>
          <w:b/>
          <w:bCs/>
        </w:rPr>
        <w:t>Replication bounties on highly cited papers</w:t>
      </w:r>
      <w:r w:rsidR="3CEF0163">
        <w:t xml:space="preserve">. </w:t>
      </w:r>
      <w:r w:rsidR="4CFB16D0">
        <w:t xml:space="preserve">The more a paper gets cited, the more reputation it will </w:t>
      </w:r>
      <w:r w:rsidR="2CC64523">
        <w:t xml:space="preserve">accrue. </w:t>
      </w:r>
      <w:r w:rsidR="4CFB16D0">
        <w:t xml:space="preserve">Replicators can stake work </w:t>
      </w:r>
      <w:r w:rsidR="5D927960">
        <w:t>tokens to replicate the experiment</w:t>
      </w:r>
      <w:r w:rsidR="67302715">
        <w:t xml:space="preserve"> and </w:t>
      </w:r>
      <w:r w:rsidR="7A7140F2">
        <w:t xml:space="preserve">get rewarded with reputation when </w:t>
      </w:r>
      <w:r w:rsidR="579E77FF">
        <w:t>they have</w:t>
      </w:r>
      <w:r w:rsidR="7A7140F2">
        <w:t xml:space="preserve"> done their job</w:t>
      </w:r>
      <w:r w:rsidR="123F15A4">
        <w:t xml:space="preserve">. </w:t>
      </w:r>
      <w:r w:rsidR="7A7140F2">
        <w:t xml:space="preserve">They get rewarded for </w:t>
      </w:r>
      <w:r w:rsidR="28184AA9">
        <w:t>confirming but</w:t>
      </w:r>
      <w:r w:rsidR="7A7140F2">
        <w:t xml:space="preserve"> get an extra reward</w:t>
      </w:r>
      <w:r w:rsidR="7D96E5B6">
        <w:t xml:space="preserve"> </w:t>
      </w:r>
      <w:r w:rsidR="6B36ADEE">
        <w:t xml:space="preserve">(though </w:t>
      </w:r>
      <w:r w:rsidR="7D96E5B6">
        <w:t>not significantly more</w:t>
      </w:r>
      <w:r w:rsidR="445753C2">
        <w:t>)</w:t>
      </w:r>
      <w:r w:rsidR="7D96E5B6">
        <w:t xml:space="preserve"> </w:t>
      </w:r>
      <w:r w:rsidR="7A7140F2">
        <w:t>if they find a false positive/negative</w:t>
      </w:r>
      <w:r w:rsidR="0E954B02">
        <w:t xml:space="preserve">. </w:t>
      </w:r>
      <w:r w:rsidR="1A7AEB31">
        <w:t>The work can be crowdfunded</w:t>
      </w:r>
      <w:r w:rsidR="44C07033">
        <w:t xml:space="preserve">. </w:t>
      </w:r>
      <w:r w:rsidR="51951997">
        <w:t>For every false positive/negative</w:t>
      </w:r>
      <w:r w:rsidR="27FB6B21">
        <w:t xml:space="preserve">, it takes </w:t>
      </w:r>
      <w:r w:rsidR="1D96FCE0">
        <w:t>a 75</w:t>
      </w:r>
      <w:r w:rsidR="14289B70">
        <w:t>+</w:t>
      </w:r>
      <w:r w:rsidR="1D96FCE0">
        <w:t xml:space="preserve">% </w:t>
      </w:r>
      <w:proofErr w:type="spellStart"/>
      <w:r w:rsidR="1D96FCE0">
        <w:t>irreplicability</w:t>
      </w:r>
      <w:proofErr w:type="spellEnd"/>
      <w:r w:rsidR="1D96FCE0">
        <w:t xml:space="preserve"> rate or false positive rate, to make a status change</w:t>
      </w:r>
      <w:r w:rsidR="052827EC">
        <w:t xml:space="preserve">. </w:t>
      </w:r>
    </w:p>
    <w:p w14:paraId="375EC912" w14:textId="3A2CB58D" w:rsidR="763A2798" w:rsidRDefault="08C0B3EA" w:rsidP="58DC4B36">
      <w:pPr>
        <w:pStyle w:val="ListParagraph"/>
        <w:numPr>
          <w:ilvl w:val="2"/>
          <w:numId w:val="10"/>
        </w:numPr>
        <w:rPr>
          <w:rFonts w:eastAsiaTheme="minorEastAsia"/>
        </w:rPr>
      </w:pPr>
      <w:r w:rsidRPr="240EBD72">
        <w:rPr>
          <w:b/>
          <w:bCs/>
        </w:rPr>
        <w:t>Papers can be updated</w:t>
      </w:r>
      <w:r w:rsidR="629EA189" w:rsidRPr="240EBD72">
        <w:rPr>
          <w:b/>
          <w:bCs/>
        </w:rPr>
        <w:t>:</w:t>
      </w:r>
      <w:r w:rsidR="629EA189">
        <w:t xml:space="preserve"> After publishing, papers are </w:t>
      </w:r>
      <w:r w:rsidR="11400F4B">
        <w:t xml:space="preserve">usually </w:t>
      </w:r>
      <w:r w:rsidR="629EA189">
        <w:t xml:space="preserve">static. As a person learns, their memories </w:t>
      </w:r>
      <w:r w:rsidR="71D977A7">
        <w:t>are self-reviewed and updated</w:t>
      </w:r>
      <w:r w:rsidR="56E938BB">
        <w:t>;</w:t>
      </w:r>
      <w:r w:rsidR="71D977A7">
        <w:t xml:space="preserve"> they can more easily move forward. Papers</w:t>
      </w:r>
      <w:r w:rsidR="6EE458B5">
        <w:t>, in this system, can</w:t>
      </w:r>
      <w:r w:rsidR="71D977A7">
        <w:t xml:space="preserve"> serve the same function</w:t>
      </w:r>
      <w:r w:rsidR="08250953">
        <w:t xml:space="preserve">. </w:t>
      </w:r>
      <w:r w:rsidR="71D977A7">
        <w:t xml:space="preserve">Updating a </w:t>
      </w:r>
      <w:r w:rsidR="2CE7A88A">
        <w:t>paper creates a new block on the blockchain</w:t>
      </w:r>
      <w:r w:rsidR="00585D44">
        <w:rPr>
          <w:rStyle w:val="FootnoteReference"/>
        </w:rPr>
        <w:footnoteReference w:id="20"/>
      </w:r>
      <w:r w:rsidR="2CE7A88A">
        <w:t>.</w:t>
      </w:r>
      <w:r w:rsidR="0366E8E4">
        <w:t xml:space="preserve"> </w:t>
      </w:r>
    </w:p>
    <w:p w14:paraId="5C041A1D" w14:textId="7B684222" w:rsidR="2977F11D" w:rsidRDefault="2977F11D" w:rsidP="240EBD72">
      <w:pPr>
        <w:pStyle w:val="ListParagraph"/>
        <w:numPr>
          <w:ilvl w:val="2"/>
          <w:numId w:val="10"/>
        </w:numPr>
        <w:rPr>
          <w:rFonts w:eastAsiaTheme="minorEastAsia"/>
        </w:rPr>
      </w:pPr>
      <w:r w:rsidRPr="240EBD72">
        <w:rPr>
          <w:b/>
          <w:bCs/>
        </w:rPr>
        <w:t>Peer-Review Bounties:</w:t>
      </w:r>
    </w:p>
    <w:p w14:paraId="2E36FF73" w14:textId="156550D6" w:rsidR="08C0B3EA" w:rsidRDefault="08C0B3EA" w:rsidP="240EBD72">
      <w:pPr>
        <w:pStyle w:val="ListParagraph"/>
        <w:numPr>
          <w:ilvl w:val="3"/>
          <w:numId w:val="10"/>
        </w:numPr>
      </w:pPr>
      <w:r w:rsidRPr="240EBD72">
        <w:rPr>
          <w:b/>
          <w:bCs/>
        </w:rPr>
        <w:t>Aging paper peer-review</w:t>
      </w:r>
      <w:r w:rsidR="76B02460" w:rsidRPr="240EBD72">
        <w:rPr>
          <w:b/>
          <w:bCs/>
        </w:rPr>
        <w:t>:</w:t>
      </w:r>
      <w:r>
        <w:t xml:space="preserve"> If a paper has been around for a whil</w:t>
      </w:r>
      <w:r w:rsidR="16C89577">
        <w:t>e (</w:t>
      </w:r>
      <w:r w:rsidR="3D482737">
        <w:t>i.e.,</w:t>
      </w:r>
      <w:r w:rsidR="16C89577">
        <w:t xml:space="preserve"> </w:t>
      </w:r>
      <w:r w:rsidR="00932C3E">
        <w:t>10</w:t>
      </w:r>
      <w:r w:rsidR="16C89577">
        <w:t>+years)</w:t>
      </w:r>
      <w:r>
        <w:t>, there ha</w:t>
      </w:r>
      <w:r w:rsidR="71641DCE">
        <w:t>s likely been many</w:t>
      </w:r>
      <w:r w:rsidR="13B3B7E8">
        <w:t xml:space="preserve"> </w:t>
      </w:r>
      <w:r>
        <w:t>findings</w:t>
      </w:r>
      <w:r w:rsidR="352ADBD7">
        <w:t>.</w:t>
      </w:r>
      <w:r w:rsidR="2A5B73AE">
        <w:t xml:space="preserve"> </w:t>
      </w:r>
      <w:r w:rsidR="6351AA51">
        <w:t>T</w:t>
      </w:r>
      <w:r w:rsidR="2A5B73AE">
        <w:t>he older paper</w:t>
      </w:r>
      <w:r w:rsidR="00F701B5">
        <w:t>s are</w:t>
      </w:r>
      <w:r w:rsidR="2A5B73AE">
        <w:t xml:space="preserve"> going to be a key part of paper</w:t>
      </w:r>
      <w:r w:rsidR="697DD464">
        <w:t>s</w:t>
      </w:r>
      <w:r w:rsidR="2A5B73AE">
        <w:t xml:space="preserve"> currently being written,</w:t>
      </w:r>
      <w:r w:rsidR="3369F297">
        <w:t xml:space="preserve"> and</w:t>
      </w:r>
      <w:r w:rsidR="2A5B73AE">
        <w:t xml:space="preserve"> a pro-rated peer rev</w:t>
      </w:r>
      <w:r w:rsidR="2444A81B">
        <w:t>iew can happen to earn reputation tokens or work tokens.</w:t>
      </w:r>
      <w:r w:rsidR="1F9FA30B">
        <w:t xml:space="preserve"> This would be added to the chain so that newer onlookers will see more current peer-reviews</w:t>
      </w:r>
      <w:r w:rsidR="734D422B">
        <w:t xml:space="preserve">.  This may help </w:t>
      </w:r>
      <w:r w:rsidR="7E9508EB">
        <w:t xml:space="preserve">incentivize </w:t>
      </w:r>
      <w:r w:rsidR="734D422B">
        <w:t>recirculat</w:t>
      </w:r>
      <w:r w:rsidR="5DE77B84">
        <w:t>ion</w:t>
      </w:r>
      <w:r w:rsidR="39DAA416">
        <w:t xml:space="preserve">, validation, </w:t>
      </w:r>
      <w:r w:rsidR="5DE77B84">
        <w:t>and recontextualization of</w:t>
      </w:r>
      <w:r w:rsidR="734D422B">
        <w:t xml:space="preserve"> papers</w:t>
      </w:r>
      <w:r w:rsidR="15DE645A">
        <w:t xml:space="preserve"> that may have served a false narrative or was overlooked</w:t>
      </w:r>
      <w:r w:rsidR="4ABEC2AD">
        <w:t>, as well as close reading by researchers</w:t>
      </w:r>
      <w:r w:rsidR="15DE645A">
        <w:t>.</w:t>
      </w:r>
    </w:p>
    <w:p w14:paraId="0D69C9DF" w14:textId="7599B797" w:rsidR="7B6A1665" w:rsidRDefault="51287026" w:rsidP="240EBD72">
      <w:pPr>
        <w:pStyle w:val="ListParagraph"/>
        <w:numPr>
          <w:ilvl w:val="1"/>
          <w:numId w:val="10"/>
        </w:numPr>
        <w:rPr>
          <w:rFonts w:eastAsiaTheme="minorEastAsia"/>
          <w:b/>
          <w:bCs/>
        </w:rPr>
      </w:pPr>
      <w:r w:rsidRPr="240EBD72">
        <w:rPr>
          <w:b/>
          <w:bCs/>
        </w:rPr>
        <w:t>Historical Context:</w:t>
      </w:r>
    </w:p>
    <w:p w14:paraId="6C74A59E" w14:textId="6EE9EA74" w:rsidR="0042E5AA" w:rsidRDefault="69969B44" w:rsidP="58DC4B36">
      <w:pPr>
        <w:pStyle w:val="ListParagraph"/>
        <w:numPr>
          <w:ilvl w:val="2"/>
          <w:numId w:val="10"/>
        </w:numPr>
        <w:rPr>
          <w:rFonts w:eastAsiaTheme="minorEastAsia"/>
        </w:rPr>
      </w:pPr>
      <w:r w:rsidRPr="240EBD72">
        <w:rPr>
          <w:b/>
          <w:bCs/>
        </w:rPr>
        <w:t xml:space="preserve">Ranked </w:t>
      </w:r>
      <w:r w:rsidR="51287026" w:rsidRPr="240EBD72">
        <w:rPr>
          <w:b/>
          <w:bCs/>
        </w:rPr>
        <w:t>Annotated Bibliographies</w:t>
      </w:r>
      <w:r w:rsidR="3F319075" w:rsidRPr="240EBD72">
        <w:rPr>
          <w:b/>
          <w:bCs/>
        </w:rPr>
        <w:t>:</w:t>
      </w:r>
      <w:r w:rsidR="0042E5AA">
        <w:tab/>
      </w:r>
    </w:p>
    <w:p w14:paraId="6081E792" w14:textId="008F86F8" w:rsidR="49B99893" w:rsidRDefault="45851EC3" w:rsidP="58DC4B36">
      <w:pPr>
        <w:pStyle w:val="ListParagraph"/>
        <w:numPr>
          <w:ilvl w:val="3"/>
          <w:numId w:val="10"/>
        </w:numPr>
        <w:rPr>
          <w:rFonts w:eastAsiaTheme="minorEastAsia"/>
        </w:rPr>
      </w:pPr>
      <w:r>
        <w:t xml:space="preserve"> </w:t>
      </w:r>
      <w:r w:rsidR="7574A5B4" w:rsidRPr="240EBD72">
        <w:rPr>
          <w:b/>
          <w:bCs/>
        </w:rPr>
        <w:t>W</w:t>
      </w:r>
      <w:r w:rsidRPr="240EBD72">
        <w:rPr>
          <w:b/>
          <w:bCs/>
        </w:rPr>
        <w:t>ill be useful for all who will review</w:t>
      </w:r>
      <w:r>
        <w:t xml:space="preserve"> </w:t>
      </w:r>
      <w:r w:rsidR="1B8F06C7">
        <w:t xml:space="preserve">a </w:t>
      </w:r>
      <w:r w:rsidR="6AEA9265">
        <w:t>scientist's work</w:t>
      </w:r>
      <w:r>
        <w:t xml:space="preserve"> in the future</w:t>
      </w:r>
      <w:r w:rsidR="2CB77D0E">
        <w:t xml:space="preserve">. </w:t>
      </w:r>
      <w:r>
        <w:t xml:space="preserve">Whether they are fresh graduate students, peer-reviewers, or funding </w:t>
      </w:r>
      <w:r w:rsidR="56B375E5">
        <w:t xml:space="preserve">agencies, having an annotated bibliography </w:t>
      </w:r>
      <w:r w:rsidR="361011A3">
        <w:t>will</w:t>
      </w:r>
      <w:r w:rsidR="56B375E5">
        <w:t xml:space="preserve"> clearly show how the </w:t>
      </w:r>
      <w:r w:rsidR="787EE053">
        <w:t>cited</w:t>
      </w:r>
      <w:r w:rsidR="56B375E5">
        <w:t xml:space="preserve"> works affected </w:t>
      </w:r>
      <w:r w:rsidR="1BCDF73D">
        <w:t>influenced the</w:t>
      </w:r>
      <w:r w:rsidR="37D10FD3">
        <w:t xml:space="preserve"> work. </w:t>
      </w:r>
    </w:p>
    <w:p w14:paraId="039FCB2A" w14:textId="6197C17A" w:rsidR="4C76C0B0" w:rsidRDefault="37D10FD3" w:rsidP="58DC4B36">
      <w:pPr>
        <w:pStyle w:val="ListParagraph"/>
        <w:numPr>
          <w:ilvl w:val="3"/>
          <w:numId w:val="10"/>
        </w:numPr>
        <w:rPr>
          <w:rFonts w:eastAsiaTheme="minorEastAsia"/>
        </w:rPr>
      </w:pPr>
      <w:r w:rsidRPr="240EBD72">
        <w:rPr>
          <w:b/>
          <w:bCs/>
        </w:rPr>
        <w:lastRenderedPageBreak/>
        <w:t xml:space="preserve">The annotated bibliographies </w:t>
      </w:r>
      <w:r w:rsidR="3DAD42D5" w:rsidRPr="240EBD72">
        <w:rPr>
          <w:b/>
          <w:bCs/>
        </w:rPr>
        <w:t xml:space="preserve">upon publishing </w:t>
      </w:r>
      <w:r w:rsidRPr="240EBD72">
        <w:rPr>
          <w:b/>
          <w:bCs/>
        </w:rPr>
        <w:t xml:space="preserve">will be immediately readable by the </w:t>
      </w:r>
      <w:r w:rsidR="7D189C17" w:rsidRPr="240EBD72">
        <w:rPr>
          <w:b/>
          <w:bCs/>
        </w:rPr>
        <w:t xml:space="preserve">people </w:t>
      </w:r>
      <w:r w:rsidR="26A3AC07" w:rsidRPr="240EBD72">
        <w:rPr>
          <w:b/>
          <w:bCs/>
        </w:rPr>
        <w:t>cited</w:t>
      </w:r>
      <w:r w:rsidR="7D189C17">
        <w:t xml:space="preserve"> so it is easy for a scientist to see how people in the community are interpreting their work on its own merits. This can</w:t>
      </w:r>
      <w:r w:rsidR="628B5555">
        <w:t xml:space="preserve"> lead to paper updates and FAQ answers as well. Using this</w:t>
      </w:r>
      <w:r w:rsidR="3D53E5A9">
        <w:t xml:space="preserve"> input</w:t>
      </w:r>
      <w:r w:rsidR="628B5555">
        <w:t xml:space="preserve"> wou</w:t>
      </w:r>
      <w:r w:rsidR="43C14F2B">
        <w:t xml:space="preserve">ld be extremely useful for novice and seasoned </w:t>
      </w:r>
      <w:r w:rsidR="16AE8CE7">
        <w:t>scientists alike</w:t>
      </w:r>
      <w:r w:rsidR="523A1015">
        <w:t xml:space="preserve">. </w:t>
      </w:r>
    </w:p>
    <w:p w14:paraId="24C5B281" w14:textId="6DF43C1A" w:rsidR="1D7972C2" w:rsidRDefault="1E71DBA2" w:rsidP="58DC4B36">
      <w:pPr>
        <w:pStyle w:val="ListParagraph"/>
        <w:numPr>
          <w:ilvl w:val="3"/>
          <w:numId w:val="10"/>
        </w:numPr>
        <w:rPr>
          <w:rFonts w:eastAsiaTheme="minorEastAsia"/>
        </w:rPr>
      </w:pPr>
      <w:r>
        <w:t>Annotated bibliographies</w:t>
      </w:r>
      <w:r w:rsidR="16AE8CE7">
        <w:t xml:space="preserve"> </w:t>
      </w:r>
      <w:r w:rsidR="43C14F2B">
        <w:t>would also</w:t>
      </w:r>
      <w:r w:rsidR="2381ED83">
        <w:t xml:space="preserve"> </w:t>
      </w:r>
      <w:r w:rsidR="2381ED83" w:rsidRPr="240EBD72">
        <w:rPr>
          <w:b/>
          <w:bCs/>
        </w:rPr>
        <w:t>gracefully</w:t>
      </w:r>
      <w:r w:rsidR="43C14F2B" w:rsidRPr="240EBD72">
        <w:rPr>
          <w:b/>
          <w:bCs/>
        </w:rPr>
        <w:t xml:space="preserve"> address the citation </w:t>
      </w:r>
      <w:proofErr w:type="spellStart"/>
      <w:r w:rsidR="43C14F2B" w:rsidRPr="240EBD72">
        <w:rPr>
          <w:b/>
          <w:bCs/>
        </w:rPr>
        <w:t>Sybill</w:t>
      </w:r>
      <w:proofErr w:type="spellEnd"/>
      <w:r w:rsidR="43C14F2B" w:rsidRPr="240EBD72">
        <w:rPr>
          <w:b/>
          <w:bCs/>
        </w:rPr>
        <w:t xml:space="preserve"> Attacks</w:t>
      </w:r>
      <w:r w:rsidR="4C0E3A5E">
        <w:t xml:space="preserve"> that have been plaguing academic science.</w:t>
      </w:r>
    </w:p>
    <w:p w14:paraId="3639D3CB" w14:textId="22180362" w:rsidR="178FA21A" w:rsidRDefault="178FA21A" w:rsidP="240EBD72">
      <w:pPr>
        <w:pStyle w:val="ListParagraph"/>
        <w:numPr>
          <w:ilvl w:val="3"/>
          <w:numId w:val="10"/>
        </w:numPr>
        <w:rPr>
          <w:rFonts w:eastAsiaTheme="minorEastAsia"/>
        </w:rPr>
      </w:pPr>
      <w:r w:rsidRPr="240EBD72">
        <w:rPr>
          <w:b/>
          <w:bCs/>
        </w:rPr>
        <w:t>The citations you do not annotate will be considered a much weaker citation</w:t>
      </w:r>
      <w:r w:rsidR="0330ECDD" w:rsidRPr="240EBD72">
        <w:rPr>
          <w:b/>
          <w:bCs/>
        </w:rPr>
        <w:t>.</w:t>
      </w:r>
    </w:p>
    <w:p w14:paraId="53F046FA" w14:textId="4960ED97" w:rsidR="6CCA590E" w:rsidRDefault="6CCA590E" w:rsidP="240EBD72">
      <w:pPr>
        <w:pStyle w:val="ListParagraph"/>
        <w:numPr>
          <w:ilvl w:val="2"/>
          <w:numId w:val="10"/>
        </w:numPr>
        <w:rPr>
          <w:b/>
          <w:bCs/>
        </w:rPr>
      </w:pPr>
      <w:r w:rsidRPr="240EBD72">
        <w:rPr>
          <w:rFonts w:eastAsiaTheme="minorEastAsia"/>
          <w:b/>
          <w:bCs/>
        </w:rPr>
        <w:t>Ranked Contributions:</w:t>
      </w:r>
    </w:p>
    <w:p w14:paraId="2F94E259" w14:textId="61F43C04" w:rsidR="6CCA590E" w:rsidRDefault="6CCA590E" w:rsidP="240EBD72">
      <w:pPr>
        <w:pStyle w:val="ListParagraph"/>
        <w:numPr>
          <w:ilvl w:val="3"/>
          <w:numId w:val="10"/>
        </w:numPr>
      </w:pPr>
      <w:r w:rsidRPr="240EBD72">
        <w:rPr>
          <w:rFonts w:eastAsiaTheme="minorEastAsia"/>
        </w:rPr>
        <w:t xml:space="preserve">Each author is assigned a percentage </w:t>
      </w:r>
      <w:r w:rsidR="1B1BF32C" w:rsidRPr="240EBD72">
        <w:rPr>
          <w:rFonts w:eastAsiaTheme="minorEastAsia"/>
        </w:rPr>
        <w:t>for their contributions</w:t>
      </w:r>
      <w:r w:rsidR="37EF310F" w:rsidRPr="240EBD72">
        <w:rPr>
          <w:rFonts w:eastAsiaTheme="minorEastAsia"/>
        </w:rPr>
        <w:t xml:space="preserve"> determined by the co-authors of the paper via MVPR.</w:t>
      </w:r>
    </w:p>
    <w:p w14:paraId="5BF3B404" w14:textId="04BD035B" w:rsidR="56D949C8" w:rsidRDefault="0FD9D180" w:rsidP="58DC4B36">
      <w:pPr>
        <w:pStyle w:val="ListParagraph"/>
        <w:numPr>
          <w:ilvl w:val="2"/>
          <w:numId w:val="10"/>
        </w:numPr>
        <w:rPr>
          <w:b/>
          <w:bCs/>
        </w:rPr>
      </w:pPr>
      <w:r w:rsidRPr="240EBD72">
        <w:rPr>
          <w:b/>
          <w:bCs/>
        </w:rPr>
        <w:t>Citations:</w:t>
      </w:r>
    </w:p>
    <w:p w14:paraId="67D2C7F2" w14:textId="41DE07D3" w:rsidR="21FBE3FB" w:rsidRDefault="36F380F2" w:rsidP="240EBD72">
      <w:pPr>
        <w:pStyle w:val="ListParagraph"/>
        <w:numPr>
          <w:ilvl w:val="3"/>
          <w:numId w:val="10"/>
        </w:numPr>
        <w:rPr>
          <w:rFonts w:eastAsiaTheme="minorEastAsia"/>
          <w:b/>
          <w:bCs/>
          <w:color w:val="000000" w:themeColor="text1"/>
        </w:rPr>
      </w:pPr>
      <w:r w:rsidRPr="240EBD72">
        <w:rPr>
          <w:rFonts w:ascii="Calibri" w:eastAsia="Calibri" w:hAnsi="Calibri" w:cs="Calibri"/>
          <w:b/>
          <w:bCs/>
          <w:color w:val="000000" w:themeColor="text1"/>
        </w:rPr>
        <w:t xml:space="preserve">Citation as a </w:t>
      </w:r>
      <w:r w:rsidR="69366BC3" w:rsidRPr="240EBD72">
        <w:rPr>
          <w:rFonts w:ascii="Calibri" w:eastAsia="Calibri" w:hAnsi="Calibri" w:cs="Calibri"/>
          <w:b/>
          <w:bCs/>
          <w:color w:val="000000" w:themeColor="text1"/>
        </w:rPr>
        <w:t xml:space="preserve">mild </w:t>
      </w:r>
      <w:r w:rsidRPr="240EBD72">
        <w:rPr>
          <w:rFonts w:ascii="Calibri" w:eastAsia="Calibri" w:hAnsi="Calibri" w:cs="Calibri"/>
          <w:b/>
          <w:bCs/>
          <w:color w:val="000000" w:themeColor="text1"/>
        </w:rPr>
        <w:t>form of reputation staking</w:t>
      </w:r>
      <w:r w:rsidR="39C9A502" w:rsidRPr="240EBD72">
        <w:rPr>
          <w:rFonts w:ascii="Calibri" w:eastAsia="Calibri" w:hAnsi="Calibri" w:cs="Calibri"/>
          <w:b/>
          <w:bCs/>
          <w:color w:val="000000" w:themeColor="text1"/>
        </w:rPr>
        <w:t xml:space="preserve"> </w:t>
      </w:r>
      <w:r w:rsidR="3DBF3DDA">
        <w:t>could increase or decrease your own reputation. This would discourage massive citation dumps</w:t>
      </w:r>
      <w:r w:rsidR="3C5E3C0C">
        <w:t xml:space="preserve">. </w:t>
      </w:r>
    </w:p>
    <w:p w14:paraId="67FE7329" w14:textId="20075FFF" w:rsidR="7D85E19D" w:rsidRDefault="6398666F" w:rsidP="240EBD72">
      <w:pPr>
        <w:pStyle w:val="ListParagraph"/>
        <w:numPr>
          <w:ilvl w:val="3"/>
          <w:numId w:val="10"/>
        </w:numPr>
        <w:rPr>
          <w:color w:val="000000" w:themeColor="text1"/>
        </w:rPr>
      </w:pPr>
      <w:r w:rsidRPr="240EBD72">
        <w:rPr>
          <w:rFonts w:ascii="Calibri" w:eastAsia="Calibri" w:hAnsi="Calibri" w:cs="Calibri"/>
          <w:b/>
          <w:bCs/>
          <w:color w:val="000000" w:themeColor="text1"/>
        </w:rPr>
        <w:t>Experiment with New</w:t>
      </w:r>
      <w:r w:rsidR="3DF2D655" w:rsidRPr="240EBD72">
        <w:rPr>
          <w:rFonts w:ascii="Calibri" w:eastAsia="Calibri" w:hAnsi="Calibri" w:cs="Calibri"/>
          <w:b/>
          <w:bCs/>
          <w:color w:val="000000" w:themeColor="text1"/>
        </w:rPr>
        <w:t xml:space="preserve"> Cit</w:t>
      </w:r>
      <w:r w:rsidR="483C3B5C" w:rsidRPr="240EBD72">
        <w:rPr>
          <w:rFonts w:ascii="Calibri" w:eastAsia="Calibri" w:hAnsi="Calibri" w:cs="Calibri"/>
          <w:b/>
          <w:bCs/>
          <w:color w:val="000000" w:themeColor="text1"/>
        </w:rPr>
        <w:t>ation</w:t>
      </w:r>
      <w:r w:rsidR="3DF2D655" w:rsidRPr="240EBD72">
        <w:rPr>
          <w:rFonts w:ascii="Calibri" w:eastAsia="Calibri" w:hAnsi="Calibri" w:cs="Calibri"/>
          <w:b/>
          <w:bCs/>
          <w:color w:val="000000" w:themeColor="text1"/>
        </w:rPr>
        <w:t xml:space="preserve"> </w:t>
      </w:r>
      <w:r w:rsidR="012A5409" w:rsidRPr="240EBD72">
        <w:rPr>
          <w:rFonts w:ascii="Calibri" w:eastAsia="Calibri" w:hAnsi="Calibri" w:cs="Calibri"/>
          <w:b/>
          <w:bCs/>
          <w:color w:val="000000" w:themeColor="text1"/>
        </w:rPr>
        <w:t>Structures</w:t>
      </w:r>
      <w:r w:rsidR="3DF2D655" w:rsidRPr="240EBD72">
        <w:rPr>
          <w:rFonts w:ascii="Calibri" w:eastAsia="Calibri" w:hAnsi="Calibri" w:cs="Calibri"/>
          <w:color w:val="000000" w:themeColor="text1"/>
        </w:rPr>
        <w:t>:</w:t>
      </w:r>
    </w:p>
    <w:p w14:paraId="17C50E8D" w14:textId="78C87A83" w:rsidR="19CB7F7E" w:rsidRDefault="3B3FB07D" w:rsidP="240EBD72">
      <w:pPr>
        <w:pStyle w:val="ListParagraph"/>
        <w:numPr>
          <w:ilvl w:val="4"/>
          <w:numId w:val="10"/>
        </w:numPr>
        <w:rPr>
          <w:rFonts w:eastAsiaTheme="minorEastAsia"/>
          <w:color w:val="000000" w:themeColor="text1"/>
        </w:rPr>
      </w:pPr>
      <w:r>
        <w:t>P</w:t>
      </w:r>
      <w:r w:rsidR="3DF2D655">
        <w:t xml:space="preserve">apers are organized by </w:t>
      </w:r>
      <w:r w:rsidR="3811C6F3">
        <w:t xml:space="preserve">relevant </w:t>
      </w:r>
      <w:r w:rsidR="3DF2D655">
        <w:t>concept c</w:t>
      </w:r>
      <w:r w:rsidR="5C2073E2">
        <w:t xml:space="preserve">hains </w:t>
      </w:r>
      <w:r w:rsidR="1CF65AD4">
        <w:t xml:space="preserve">as well as of </w:t>
      </w:r>
      <w:r w:rsidR="5C2073E2">
        <w:t>order of appearance</w:t>
      </w:r>
      <w:r w:rsidR="19CB7F7E" w:rsidRPr="58DC4B36">
        <w:rPr>
          <w:rStyle w:val="FootnoteReference"/>
        </w:rPr>
        <w:footnoteReference w:id="21"/>
      </w:r>
      <w:r w:rsidR="6DC36E22">
        <w:t xml:space="preserve">. This way it is much easier to </w:t>
      </w:r>
      <w:r w:rsidR="5147F53B">
        <w:t xml:space="preserve">find and </w:t>
      </w:r>
      <w:r w:rsidR="6786EB3C">
        <w:t>compare</w:t>
      </w:r>
      <w:r w:rsidR="1BA9BB1C">
        <w:t xml:space="preserve"> historical context across papers</w:t>
      </w:r>
      <w:r w:rsidR="3BC6C410">
        <w:t xml:space="preserve">. </w:t>
      </w:r>
      <w:r w:rsidR="4B5528CB">
        <w:t>This is a means to experiment with historiography.</w:t>
      </w:r>
    </w:p>
    <w:p w14:paraId="20A8F833" w14:textId="7DED08CA" w:rsidR="19CB7F7E" w:rsidRDefault="7C7E9AD8" w:rsidP="00695DA0">
      <w:r w:rsidRPr="240EBD72">
        <w:rPr>
          <w:b/>
          <w:bCs/>
        </w:rPr>
        <w:t xml:space="preserve">Figure </w:t>
      </w:r>
      <w:r w:rsidR="000B35DB">
        <w:rPr>
          <w:b/>
          <w:bCs/>
        </w:rPr>
        <w:t>7:</w:t>
      </w:r>
      <w:r>
        <w:t xml:space="preserve"> illustrates an example of a citation framework that better communicates the historical context of the ideas used </w:t>
      </w:r>
      <w:r w:rsidR="094BC7A1">
        <w:t>to generate</w:t>
      </w:r>
      <w:r w:rsidR="37261084">
        <w:t>/formulate the novel ideas presented</w:t>
      </w:r>
      <w:r w:rsidR="02CA81BD">
        <w:t xml:space="preserve">. </w:t>
      </w:r>
      <w:r w:rsidR="094BC7A1">
        <w:t>Figure 2 uses Bitcoin as an example.</w:t>
      </w:r>
    </w:p>
    <w:p w14:paraId="6F9CE5C7" w14:textId="3D8E0B45" w:rsidR="19CB7F7E" w:rsidRDefault="4AE6E014" w:rsidP="00695DA0">
      <w:pPr>
        <w:jc w:val="center"/>
        <w:rPr>
          <w:rFonts w:eastAsiaTheme="minorEastAsia"/>
          <w:color w:val="000000" w:themeColor="text1"/>
        </w:rPr>
      </w:pPr>
      <w:r>
        <w:rPr>
          <w:noProof/>
        </w:rPr>
        <w:drawing>
          <wp:inline distT="0" distB="0" distL="0" distR="0" wp14:anchorId="08D30790" wp14:editId="20C39523">
            <wp:extent cx="3004214" cy="3953933"/>
            <wp:effectExtent l="0" t="0" r="0" b="0"/>
            <wp:docPr id="985292287" name="Picture 98529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3048826" cy="4012648"/>
                    </a:xfrm>
                    <a:prstGeom prst="rect">
                      <a:avLst/>
                    </a:prstGeom>
                  </pic:spPr>
                </pic:pic>
              </a:graphicData>
            </a:graphic>
          </wp:inline>
        </w:drawing>
      </w:r>
    </w:p>
    <w:p w14:paraId="52B5867D" w14:textId="33409EB9" w:rsidR="75B5F576" w:rsidRDefault="24F15EB4" w:rsidP="58DC4B36">
      <w:pPr>
        <w:pStyle w:val="ListParagraph"/>
        <w:numPr>
          <w:ilvl w:val="1"/>
          <w:numId w:val="10"/>
        </w:numPr>
        <w:rPr>
          <w:rFonts w:eastAsiaTheme="minorEastAsia"/>
        </w:rPr>
      </w:pPr>
      <w:r w:rsidRPr="240EBD72">
        <w:rPr>
          <w:b/>
          <w:bCs/>
        </w:rPr>
        <w:lastRenderedPageBreak/>
        <w:t>Interactiveness</w:t>
      </w:r>
      <w:r>
        <w:t>:</w:t>
      </w:r>
    </w:p>
    <w:p w14:paraId="0544C245" w14:textId="553D289F" w:rsidR="20446A24" w:rsidRDefault="74C0DB8F" w:rsidP="58DC4B36">
      <w:pPr>
        <w:pStyle w:val="ListParagraph"/>
        <w:numPr>
          <w:ilvl w:val="2"/>
          <w:numId w:val="10"/>
        </w:numPr>
        <w:rPr>
          <w:rFonts w:eastAsiaTheme="minorEastAsia"/>
        </w:rPr>
      </w:pPr>
      <w:r w:rsidRPr="240EBD72">
        <w:rPr>
          <w:b/>
          <w:bCs/>
        </w:rPr>
        <w:t>FAQs</w:t>
      </w:r>
      <w:r w:rsidR="24F15EB4" w:rsidRPr="240EBD72">
        <w:rPr>
          <w:b/>
          <w:bCs/>
        </w:rPr>
        <w:t xml:space="preserve"> for published papers</w:t>
      </w:r>
      <w:r w:rsidR="24F15EB4">
        <w:t xml:space="preserve">. </w:t>
      </w:r>
    </w:p>
    <w:p w14:paraId="2F8E0F4D" w14:textId="09591EE7" w:rsidR="2C05554D" w:rsidRPr="00056B63" w:rsidRDefault="61815D4B" w:rsidP="240EBD72">
      <w:pPr>
        <w:pStyle w:val="ListParagraph"/>
        <w:numPr>
          <w:ilvl w:val="3"/>
          <w:numId w:val="10"/>
        </w:numPr>
        <w:rPr>
          <w:rFonts w:eastAsiaTheme="minorEastAsia"/>
        </w:rPr>
      </w:pPr>
      <w:r>
        <w:t xml:space="preserve">Anybody can post a question for free. </w:t>
      </w:r>
      <w:r w:rsidR="24F15EB4">
        <w:t>Questions asked will be listed off</w:t>
      </w:r>
      <w:r w:rsidR="4A5C5334">
        <w:t>-</w:t>
      </w:r>
      <w:r w:rsidR="24F15EB4">
        <w:t>chain, answered questions will be on-chain</w:t>
      </w:r>
      <w:r w:rsidR="4613033A">
        <w:t xml:space="preserve">. The author will not be obligated to answer </w:t>
      </w:r>
      <w:r w:rsidR="32EED535">
        <w:t>questions but</w:t>
      </w:r>
      <w:r w:rsidR="4613033A">
        <w:t xml:space="preserve"> </w:t>
      </w:r>
      <w:r w:rsidR="4FCF1003">
        <w:t xml:space="preserve">could </w:t>
      </w:r>
      <w:r w:rsidR="4613033A">
        <w:t>save time</w:t>
      </w:r>
      <w:r w:rsidR="2CE84EC3">
        <w:t xml:space="preserve"> from having to answer the same questions repeatedly</w:t>
      </w:r>
      <w:r w:rsidR="4613033A">
        <w:t>.</w:t>
      </w:r>
    </w:p>
    <w:p w14:paraId="3B033BAA" w14:textId="77777777" w:rsidR="00056B63" w:rsidRPr="00056B63" w:rsidRDefault="00056B63" w:rsidP="00056B63">
      <w:pPr>
        <w:rPr>
          <w:rFonts w:eastAsiaTheme="minorEastAsia"/>
        </w:rPr>
      </w:pPr>
    </w:p>
    <w:p w14:paraId="400809B3" w14:textId="7725D344" w:rsidR="7FE85BDA" w:rsidRPr="000A0C0D" w:rsidRDefault="001A0890" w:rsidP="58DC4B36">
      <w:pPr>
        <w:pStyle w:val="ListParagraph"/>
        <w:numPr>
          <w:ilvl w:val="0"/>
          <w:numId w:val="10"/>
        </w:numPr>
        <w:rPr>
          <w:rFonts w:eastAsiaTheme="minorEastAsia"/>
          <w:b/>
          <w:bCs/>
        </w:rPr>
      </w:pPr>
      <w:bookmarkStart w:id="23" w:name="_Toc95340310"/>
      <w:bookmarkStart w:id="24" w:name="_Toc95340387"/>
      <w:bookmarkStart w:id="25" w:name="_Toc95412858"/>
      <w:r w:rsidRPr="000A0C0D">
        <w:rPr>
          <w:rStyle w:val="Heading3Char"/>
        </w:rPr>
        <w:t>External Strategy</w:t>
      </w:r>
      <w:bookmarkEnd w:id="23"/>
      <w:bookmarkEnd w:id="24"/>
      <w:r w:rsidR="00D64DA3" w:rsidRPr="000A0C0D">
        <w:rPr>
          <w:rStyle w:val="Heading3Char"/>
        </w:rPr>
        <w:t xml:space="preserve"> (Interfacing with </w:t>
      </w:r>
      <w:r w:rsidR="000A0C0D" w:rsidRPr="000A0C0D">
        <w:rPr>
          <w:rStyle w:val="Heading3Char"/>
        </w:rPr>
        <w:t>Non-Academic Institutions)</w:t>
      </w:r>
      <w:bookmarkEnd w:id="25"/>
      <w:r w:rsidRPr="000A0C0D">
        <w:rPr>
          <w:b/>
          <w:bCs/>
        </w:rPr>
        <w:t>:</w:t>
      </w:r>
    </w:p>
    <w:p w14:paraId="460DA056" w14:textId="53816E08" w:rsidR="008574BA" w:rsidRPr="006E0CE9" w:rsidRDefault="00963C28" w:rsidP="008574BA">
      <w:pPr>
        <w:pStyle w:val="NoSpacing"/>
      </w:pPr>
      <w:r w:rsidRPr="006E0CE9">
        <w:t xml:space="preserve">Government funding is mainly responsible for funding basic </w:t>
      </w:r>
      <w:r w:rsidR="008F1C8D" w:rsidRPr="006E0CE9">
        <w:t xml:space="preserve">scientific </w:t>
      </w:r>
      <w:r w:rsidRPr="006E0CE9">
        <w:t>research</w:t>
      </w:r>
      <w:r w:rsidR="008574BA" w:rsidRPr="006E0CE9">
        <w:t>, but i</w:t>
      </w:r>
      <w:r w:rsidRPr="006E0CE9">
        <w:t xml:space="preserve">ndustry heavily funds the </w:t>
      </w:r>
      <w:r w:rsidR="008574BA" w:rsidRPr="006E0CE9">
        <w:t>a</w:t>
      </w:r>
      <w:r w:rsidRPr="006E0CE9">
        <w:t xml:space="preserve">pplied </w:t>
      </w:r>
      <w:r w:rsidR="008574BA" w:rsidRPr="006E0CE9">
        <w:t>s</w:t>
      </w:r>
      <w:r w:rsidRPr="006E0CE9">
        <w:t>ciences</w:t>
      </w:r>
      <w:r w:rsidR="008574BA" w:rsidRPr="006E0CE9">
        <w:t>. Industry</w:t>
      </w:r>
      <w:r w:rsidRPr="006E0CE9">
        <w:t xml:space="preserve"> buy</w:t>
      </w:r>
      <w:r w:rsidR="008F1C8D" w:rsidRPr="006E0CE9">
        <w:t>s</w:t>
      </w:r>
      <w:r w:rsidRPr="006E0CE9">
        <w:t xml:space="preserve"> up as much IP as is useful for product</w:t>
      </w:r>
      <w:r w:rsidR="008574BA" w:rsidRPr="006E0CE9">
        <w:t xml:space="preserve"> and </w:t>
      </w:r>
      <w:r w:rsidRPr="006E0CE9">
        <w:t>market positioning</w:t>
      </w:r>
      <w:r w:rsidR="008F1C8D" w:rsidRPr="006E0CE9">
        <w:t>, in the form of data and patents</w:t>
      </w:r>
      <w:r w:rsidRPr="006E0CE9">
        <w:t xml:space="preserve"> (</w:t>
      </w:r>
      <w:r w:rsidR="008F1C8D" w:rsidRPr="006E0CE9">
        <w:t>s</w:t>
      </w:r>
      <w:r w:rsidRPr="006E0CE9">
        <w:t>ee Figure 3 below).  University Tech Transfer Offices generally make little money from licensing</w:t>
      </w:r>
      <w:r w:rsidR="008F1C8D" w:rsidRPr="006E0CE9">
        <w:t xml:space="preserve"> these</w:t>
      </w:r>
      <w:r w:rsidRPr="006E0CE9">
        <w:t xml:space="preserve"> patents to industry clients</w:t>
      </w:r>
      <w:r w:rsidR="008F1C8D" w:rsidRPr="006E0CE9">
        <w:t>,</w:t>
      </w:r>
      <w:r w:rsidRPr="006E0CE9">
        <w:t xml:space="preserve"> with the exception of a handful of extraordinary situations</w:t>
      </w:r>
      <w:r w:rsidR="008F1C8D" w:rsidRPr="006E0CE9">
        <w:t>. (For instance,</w:t>
      </w:r>
      <w:r w:rsidRPr="006E0CE9">
        <w:t xml:space="preserve"> the drug marketization of Remicade made NYU ~$1Billion</w:t>
      </w:r>
      <w:r w:rsidRPr="006E0CE9">
        <w:rPr>
          <w:rStyle w:val="FootnoteReference"/>
          <w:rFonts w:eastAsia="Times New Roman" w:cstheme="minorHAnsi"/>
        </w:rPr>
        <w:footnoteReference w:id="22"/>
      </w:r>
      <w:r w:rsidRPr="006E0CE9">
        <w:t>.</w:t>
      </w:r>
      <w:r w:rsidR="008F1C8D" w:rsidRPr="006E0CE9">
        <w:t>)</w:t>
      </w:r>
      <w:r w:rsidRPr="006E0CE9">
        <w:t xml:space="preserve"> Converting academic discoveries to products is often called the “Valley of Death”</w:t>
      </w:r>
      <w:r w:rsidR="008574BA" w:rsidRPr="006E0CE9">
        <w:t>: many promising ideas are extinguished in this process</w:t>
      </w:r>
      <w:r w:rsidR="008F1C8D" w:rsidRPr="006E0CE9">
        <w:t>.</w:t>
      </w:r>
      <w:r w:rsidR="00B74EA6" w:rsidRPr="006E0CE9">
        <w:t xml:space="preserve"> Of course, not every idea can, or should, survive this process.</w:t>
      </w:r>
      <w:r w:rsidR="008574BA" w:rsidRPr="006E0CE9">
        <w:t xml:space="preserve"> However, too many ideas with great potential are lost, and t</w:t>
      </w:r>
      <w:r w:rsidR="008F1C8D" w:rsidRPr="006E0CE9">
        <w:t>his</w:t>
      </w:r>
      <w:r w:rsidRPr="006E0CE9">
        <w:t xml:space="preserve"> reflects a big gap in development funding. Th</w:t>
      </w:r>
      <w:r w:rsidR="008574BA" w:rsidRPr="006E0CE9">
        <w:t>e</w:t>
      </w:r>
      <w:r w:rsidRPr="006E0CE9">
        <w:t xml:space="preserve"> interface between </w:t>
      </w:r>
      <w:r w:rsidR="008574BA" w:rsidRPr="006E0CE9">
        <w:t>a</w:t>
      </w:r>
      <w:r w:rsidRPr="006E0CE9">
        <w:t xml:space="preserve">cademic </w:t>
      </w:r>
      <w:r w:rsidR="008574BA" w:rsidRPr="006E0CE9">
        <w:t>s</w:t>
      </w:r>
      <w:r w:rsidRPr="006E0CE9">
        <w:t xml:space="preserve">cience and </w:t>
      </w:r>
      <w:r w:rsidR="008574BA" w:rsidRPr="006E0CE9">
        <w:t>i</w:t>
      </w:r>
      <w:r w:rsidRPr="006E0CE9">
        <w:t xml:space="preserve">ndustry </w:t>
      </w:r>
      <w:r w:rsidR="008574BA" w:rsidRPr="006E0CE9">
        <w:t>needs to be</w:t>
      </w:r>
      <w:r w:rsidR="00481D84" w:rsidRPr="006E0CE9">
        <w:t xml:space="preserve"> explored. </w:t>
      </w:r>
    </w:p>
    <w:p w14:paraId="33B4F289" w14:textId="77777777" w:rsidR="008574BA" w:rsidRPr="006E0CE9" w:rsidRDefault="008574BA" w:rsidP="008574BA">
      <w:pPr>
        <w:pStyle w:val="NoSpacing"/>
      </w:pPr>
    </w:p>
    <w:p w14:paraId="0F155B41" w14:textId="118E3DE9" w:rsidR="00963C28" w:rsidRPr="006E0CE9" w:rsidRDefault="008574BA" w:rsidP="008574BA">
      <w:pPr>
        <w:pStyle w:val="NoSpacing"/>
      </w:pPr>
      <w:r w:rsidRPr="006E0CE9">
        <w:t>In th</w:t>
      </w:r>
      <w:r w:rsidR="00481D84" w:rsidRPr="006E0CE9">
        <w:t>e DAO,</w:t>
      </w:r>
      <w:r w:rsidRPr="006E0CE9">
        <w:t xml:space="preserve"> </w:t>
      </w:r>
      <w:r w:rsidR="00481D84" w:rsidRPr="006E0CE9">
        <w:t>m</w:t>
      </w:r>
      <w:r w:rsidR="00963C28" w:rsidRPr="006E0CE9">
        <w:t xml:space="preserve">oney earned from patent licensing </w:t>
      </w:r>
      <w:r w:rsidR="00481D84" w:rsidRPr="006E0CE9">
        <w:t xml:space="preserve">will </w:t>
      </w:r>
      <w:r w:rsidR="00963C28" w:rsidRPr="006E0CE9">
        <w:t xml:space="preserve">payout </w:t>
      </w:r>
      <w:r w:rsidRPr="006E0CE9">
        <w:t>u</w:t>
      </w:r>
      <w:r w:rsidR="00963C28" w:rsidRPr="006E0CE9">
        <w:t>niversities</w:t>
      </w:r>
      <w:r w:rsidRPr="006E0CE9">
        <w:t xml:space="preserve"> and</w:t>
      </w:r>
      <w:r w:rsidR="00963C28" w:rsidRPr="006E0CE9">
        <w:t xml:space="preserve"> reward the most responsible scientists with reputation</w:t>
      </w:r>
      <w:r w:rsidR="00481D84" w:rsidRPr="006E0CE9">
        <w:t>,</w:t>
      </w:r>
      <w:r w:rsidR="00963C28" w:rsidRPr="006E0CE9">
        <w:t xml:space="preserve"> which will trickle into the ecosystem via the WDAG reputation staking citation structure</w:t>
      </w:r>
      <w:r w:rsidR="00481D84" w:rsidRPr="006E0CE9">
        <w:t xml:space="preserve"> </w:t>
      </w:r>
      <w:r w:rsidR="00963C28" w:rsidRPr="006E0CE9">
        <w:t xml:space="preserve">and </w:t>
      </w:r>
      <w:r w:rsidR="00481D84" w:rsidRPr="006E0CE9">
        <w:t xml:space="preserve">will </w:t>
      </w:r>
      <w:r w:rsidR="00963C28" w:rsidRPr="006E0CE9">
        <w:t>fund a Science Treasury DAO.  This Treasury DAO will be managed by all scientists</w:t>
      </w:r>
      <w:r w:rsidR="00481D84" w:rsidRPr="006E0CE9">
        <w:t>,</w:t>
      </w:r>
      <w:r w:rsidR="00963C28" w:rsidRPr="006E0CE9">
        <w:t xml:space="preserve"> who can use their reputation to decide which scientists or projects should be funded</w:t>
      </w:r>
      <w:r w:rsidR="00481D84" w:rsidRPr="006E0CE9">
        <w:t>. The Treasury DAO can also</w:t>
      </w:r>
      <w:r w:rsidR="00963C28" w:rsidRPr="006E0CE9">
        <w:t xml:space="preserve"> be</w:t>
      </w:r>
      <w:r w:rsidR="00481D84" w:rsidRPr="006E0CE9">
        <w:t xml:space="preserve"> used as</w:t>
      </w:r>
      <w:r w:rsidR="00963C28" w:rsidRPr="006E0CE9">
        <w:t xml:space="preserve"> a mechanism for a mass payout to members in the ecosystem.</w:t>
      </w:r>
      <w:r w:rsidR="00BA2DC7" w:rsidRPr="006E0CE9">
        <w:t xml:space="preserve">  </w:t>
      </w:r>
      <w:r w:rsidR="00197D66" w:rsidRPr="006E0CE9">
        <w:t xml:space="preserve">Bridging the “Valley of Death” </w:t>
      </w:r>
      <w:r w:rsidR="00977540" w:rsidRPr="006E0CE9">
        <w:t>between Academia and Industry</w:t>
      </w:r>
      <w:r w:rsidR="00A92983" w:rsidRPr="006E0CE9">
        <w:t xml:space="preserve"> with advanced funding mechanisms while maintaining a reputation focused science ecosystem would be a win-win scenario.</w:t>
      </w:r>
    </w:p>
    <w:p w14:paraId="5A2E6CB7" w14:textId="77777777" w:rsidR="00481D84" w:rsidRPr="00963C28" w:rsidRDefault="00481D84" w:rsidP="008574BA">
      <w:pPr>
        <w:pStyle w:val="NoSpacing"/>
        <w:rPr>
          <w:rFonts w:eastAsiaTheme="minorEastAsia"/>
          <w:highlight w:val="yellow"/>
        </w:rPr>
      </w:pPr>
    </w:p>
    <w:p w14:paraId="32E060A0" w14:textId="77777777" w:rsidR="00B74EA6" w:rsidRPr="00B74EA6" w:rsidRDefault="44BEDA11" w:rsidP="00B74EA6">
      <w:pPr>
        <w:pStyle w:val="ListParagraph"/>
        <w:numPr>
          <w:ilvl w:val="1"/>
          <w:numId w:val="10"/>
        </w:numPr>
        <w:rPr>
          <w:rFonts w:eastAsiaTheme="minorEastAsia"/>
        </w:rPr>
      </w:pPr>
      <w:r w:rsidRPr="00B74EA6">
        <w:rPr>
          <w:b/>
          <w:bCs/>
        </w:rPr>
        <w:t xml:space="preserve">Ecosystem launch: </w:t>
      </w:r>
      <w:r w:rsidRPr="00B74EA6">
        <w:t xml:space="preserve"> </w:t>
      </w:r>
    </w:p>
    <w:p w14:paraId="646B447D" w14:textId="7975AFA6" w:rsidR="06D9862B" w:rsidRPr="00B74EA6" w:rsidRDefault="06D9862B" w:rsidP="00B74EA6">
      <w:pPr>
        <w:pStyle w:val="ListParagraph"/>
        <w:numPr>
          <w:ilvl w:val="2"/>
          <w:numId w:val="10"/>
        </w:numPr>
        <w:rPr>
          <w:rFonts w:eastAsiaTheme="minorEastAsia"/>
        </w:rPr>
      </w:pPr>
      <w:r w:rsidRPr="00B74EA6">
        <w:t>DAOs are divided and when launched</w:t>
      </w:r>
      <w:r w:rsidR="68B61A77" w:rsidRPr="00B74EA6">
        <w:t>,</w:t>
      </w:r>
      <w:r w:rsidRPr="00B74EA6">
        <w:t xml:space="preserve"> are </w:t>
      </w:r>
      <w:r w:rsidR="58366DBC" w:rsidRPr="00B74EA6">
        <w:t>surrounded</w:t>
      </w:r>
      <w:r w:rsidRPr="00B74EA6">
        <w:t xml:space="preserve"> </w:t>
      </w:r>
      <w:r w:rsidR="081000F1" w:rsidRPr="00B74EA6">
        <w:t xml:space="preserve">by centralized entities on all sides. An ecosystem launch would be a coalition of DAOs that would launch simultaneously </w:t>
      </w:r>
      <w:r w:rsidR="6665AE67" w:rsidRPr="00B74EA6">
        <w:t>to increase survival</w:t>
      </w:r>
      <w:r w:rsidR="6665AE67">
        <w:t xml:space="preserve"> in the form of focused on their ecosystem with increased adoption</w:t>
      </w:r>
      <w:r w:rsidR="7D395744">
        <w:t>.</w:t>
      </w:r>
      <w:r w:rsidR="00B57AA0">
        <w:t xml:space="preserve">  Also, Academia will have to deal with Industry and centralized Government departments </w:t>
      </w:r>
      <w:proofErr w:type="gramStart"/>
      <w:r w:rsidR="00B57AA0">
        <w:t>i.e.</w:t>
      </w:r>
      <w:proofErr w:type="gramEnd"/>
      <w:r w:rsidR="00B57AA0">
        <w:t xml:space="preserve"> Department of Defense</w:t>
      </w:r>
      <w:r w:rsidR="00236C59">
        <w:t xml:space="preserve"> or Department of Energy</w:t>
      </w:r>
      <w:r w:rsidR="00E114A4">
        <w:t xml:space="preserve"> etc</w:t>
      </w:r>
      <w:r w:rsidR="00B57AA0">
        <w:t xml:space="preserve">. </w:t>
      </w:r>
    </w:p>
    <w:p w14:paraId="20A661D6" w14:textId="63B94278" w:rsidR="1A6FB077" w:rsidRDefault="58BAC5B4" w:rsidP="58DC4B36">
      <w:pPr>
        <w:pStyle w:val="ListParagraph"/>
        <w:numPr>
          <w:ilvl w:val="3"/>
          <w:numId w:val="10"/>
        </w:numPr>
        <w:rPr>
          <w:rFonts w:eastAsiaTheme="minorEastAsia"/>
          <w:b/>
          <w:bCs/>
        </w:rPr>
      </w:pPr>
      <w:r w:rsidRPr="240EBD72">
        <w:rPr>
          <w:b/>
          <w:bCs/>
        </w:rPr>
        <w:t>IP-NFT's Framework:</w:t>
      </w:r>
      <w:r>
        <w:t xml:space="preserve">  </w:t>
      </w:r>
    </w:p>
    <w:p w14:paraId="0AA2EFA4" w14:textId="3F110A74" w:rsidR="1A6FB077" w:rsidRDefault="58BAC5B4" w:rsidP="240EBD72">
      <w:pPr>
        <w:pStyle w:val="ListParagraph"/>
        <w:numPr>
          <w:ilvl w:val="4"/>
          <w:numId w:val="10"/>
        </w:numPr>
        <w:rPr>
          <w:rFonts w:eastAsiaTheme="minorEastAsia"/>
        </w:rPr>
      </w:pPr>
      <w:r w:rsidRPr="00B74EA6">
        <w:t xml:space="preserve">A concept developed by Molecule </w:t>
      </w:r>
      <w:bookmarkStart w:id="26" w:name="_Int_CJC0Dwrk"/>
      <w:r w:rsidRPr="00B74EA6">
        <w:t>Gmb</w:t>
      </w:r>
      <w:r w:rsidR="5A58B288" w:rsidRPr="00B74EA6">
        <w:t>H</w:t>
      </w:r>
      <w:r w:rsidR="60C56A28" w:rsidRPr="00B74EA6">
        <w:t>,</w:t>
      </w:r>
      <w:bookmarkEnd w:id="26"/>
      <w:r w:rsidR="60C56A28" w:rsidRPr="00B74EA6">
        <w:t xml:space="preserve"> </w:t>
      </w:r>
      <w:r w:rsidR="00980102" w:rsidRPr="00B74EA6">
        <w:t>IP-NFT’s</w:t>
      </w:r>
      <w:r w:rsidRPr="00B74EA6">
        <w:t xml:space="preserve"> </w:t>
      </w:r>
      <w:r w:rsidR="00980102" w:rsidRPr="00B74EA6">
        <w:t>are</w:t>
      </w:r>
      <w:r w:rsidRPr="00B74EA6">
        <w:t xml:space="preserve"> a useful interface with</w:t>
      </w:r>
      <w:r>
        <w:t xml:space="preserve"> Industry. Though the paper to patent process is separate from Scientific Publishing DAO</w:t>
      </w:r>
      <w:r w:rsidR="609A825C">
        <w:t>,</w:t>
      </w:r>
      <w:r w:rsidR="1CDDAB8E">
        <w:t xml:space="preserve"> it should be noted that </w:t>
      </w:r>
      <w:bookmarkStart w:id="27" w:name="_Int_ZLXKhAXR"/>
      <w:r>
        <w:t>DAOs</w:t>
      </w:r>
      <w:bookmarkEnd w:id="27"/>
      <w:r>
        <w:t xml:space="preserve"> that want to focus more on </w:t>
      </w:r>
      <w:r w:rsidR="1FBFF4F3">
        <w:t xml:space="preserve">commercialization </w:t>
      </w:r>
      <w:r w:rsidR="4CD9A5DF">
        <w:t>exist</w:t>
      </w:r>
      <w:r w:rsidR="4E6F2374">
        <w:t>,</w:t>
      </w:r>
      <w:r w:rsidR="4CD9A5DF">
        <w:t xml:space="preserve"> </w:t>
      </w:r>
      <w:proofErr w:type="gramStart"/>
      <w:r w:rsidR="25DA1370">
        <w:t>i.e.</w:t>
      </w:r>
      <w:r w:rsidR="00980102">
        <w:t>,</w:t>
      </w:r>
      <w:proofErr w:type="spellStart"/>
      <w:r w:rsidR="4CD9A5DF">
        <w:t>VitaDAO</w:t>
      </w:r>
      <w:proofErr w:type="spellEnd"/>
      <w:proofErr w:type="gramEnd"/>
      <w:r w:rsidR="2BC8AB70">
        <w:t xml:space="preserve"> (see description under Competiti</w:t>
      </w:r>
      <w:r w:rsidR="00980102">
        <w:t xml:space="preserve">ve/Collaborative DeSci Landscape </w:t>
      </w:r>
      <w:r w:rsidR="2BC8AB70">
        <w:t>2021)</w:t>
      </w:r>
      <w:r w:rsidR="4CD9A5DF">
        <w:t>.</w:t>
      </w:r>
      <w:r w:rsidR="1E06948E">
        <w:t xml:space="preserve"> Since most of the funding of scientific research is funded by big business</w:t>
      </w:r>
      <w:r w:rsidR="2C151E12">
        <w:t xml:space="preserve"> as shown in </w:t>
      </w:r>
      <w:r w:rsidR="5C86A984">
        <w:t>Figure</w:t>
      </w:r>
      <w:r w:rsidR="11DAF897">
        <w:t xml:space="preserve"> </w:t>
      </w:r>
      <w:r w:rsidR="000B35DB">
        <w:t>8</w:t>
      </w:r>
      <w:r w:rsidR="2C151E12">
        <w:t xml:space="preserve"> below</w:t>
      </w:r>
      <w:r w:rsidR="749F2238">
        <w:t xml:space="preserve">. </w:t>
      </w:r>
      <w:r w:rsidR="411E3F0D">
        <w:t xml:space="preserve">VitaDAO is trying to overcome the “Valley of Death” in the drug industry where it needs different funding strategies that the normal grants </w:t>
      </w:r>
      <w:r w:rsidR="4784D571">
        <w:t xml:space="preserve">and patent licensing through University TTOs </w:t>
      </w:r>
      <w:r w:rsidR="57090AF7">
        <w:t>do not</w:t>
      </w:r>
      <w:r w:rsidR="4784D571">
        <w:t xml:space="preserve"> cover.</w:t>
      </w:r>
    </w:p>
    <w:p w14:paraId="75455AD4" w14:textId="6C9E0739" w:rsidR="0A6FDAD3" w:rsidRDefault="7496FF0F" w:rsidP="58DC4B36">
      <w:pPr>
        <w:pStyle w:val="ListParagraph"/>
        <w:numPr>
          <w:ilvl w:val="3"/>
          <w:numId w:val="10"/>
        </w:numPr>
        <w:rPr>
          <w:rFonts w:eastAsiaTheme="minorEastAsia"/>
        </w:rPr>
      </w:pPr>
      <w:r w:rsidRPr="240EBD72">
        <w:rPr>
          <w:b/>
          <w:bCs/>
        </w:rPr>
        <w:t>C</w:t>
      </w:r>
      <w:r w:rsidR="1B0D9FB3" w:rsidRPr="240EBD72">
        <w:rPr>
          <w:b/>
          <w:bCs/>
        </w:rPr>
        <w:t>reate a suite of industry facing frameworks</w:t>
      </w:r>
      <w:r w:rsidR="68B0D5B1" w:rsidRPr="240EBD72">
        <w:rPr>
          <w:b/>
          <w:bCs/>
        </w:rPr>
        <w:t>:</w:t>
      </w:r>
    </w:p>
    <w:p w14:paraId="72061F82" w14:textId="15DDF439" w:rsidR="5657E230" w:rsidRDefault="1B0D9FB3" w:rsidP="240EBD72">
      <w:pPr>
        <w:pStyle w:val="ListParagraph"/>
        <w:numPr>
          <w:ilvl w:val="4"/>
          <w:numId w:val="10"/>
        </w:numPr>
      </w:pPr>
      <w:r>
        <w:t xml:space="preserve"> </w:t>
      </w:r>
      <w:r w:rsidR="0D72F86F">
        <w:t>These frameworks are meant t</w:t>
      </w:r>
      <w:r>
        <w:t xml:space="preserve">o </w:t>
      </w:r>
      <w:r w:rsidR="64F1C984">
        <w:t>both improve the interface, get research funded, get scientists more recognition (usually forgotten)</w:t>
      </w:r>
      <w:r w:rsidR="60FCBEE4">
        <w:t xml:space="preserve"> without further </w:t>
      </w:r>
      <w:r w:rsidR="60FCBEE4">
        <w:lastRenderedPageBreak/>
        <w:t>adopting market protocols within the ecosystem</w:t>
      </w:r>
      <w:r w:rsidR="57EB3CD3">
        <w:t xml:space="preserve">. </w:t>
      </w:r>
      <w:r w:rsidR="23818AAC">
        <w:t>This interface with industry will send some fraction of the IP exchange to the Science Publishing DAO Treasur</w:t>
      </w:r>
      <w:r w:rsidR="5C440B9B">
        <w:t>y where the ecosystem can vote on what to do with the money.</w:t>
      </w:r>
    </w:p>
    <w:p w14:paraId="0D1B234D" w14:textId="3D0E1A60" w:rsidR="5657E230" w:rsidRDefault="366CE701" w:rsidP="00FC15DB">
      <w:pPr>
        <w:jc w:val="center"/>
      </w:pPr>
      <w:r w:rsidRPr="240EBD72">
        <w:rPr>
          <w:b/>
          <w:bCs/>
        </w:rPr>
        <w:t xml:space="preserve">Figure </w:t>
      </w:r>
      <w:r w:rsidR="000B35DB">
        <w:rPr>
          <w:b/>
          <w:bCs/>
        </w:rPr>
        <w:t>8</w:t>
      </w:r>
      <w:r>
        <w:t>: U.S R&amp;D performance and funding, by type of R&amp;D and sector: 2017</w:t>
      </w:r>
      <w:r w:rsidR="1B0D9FB3">
        <w:t xml:space="preserve"> </w:t>
      </w:r>
      <w:r w:rsidR="2C151E12">
        <w:rPr>
          <w:noProof/>
        </w:rPr>
        <w:drawing>
          <wp:inline distT="0" distB="0" distL="0" distR="0" wp14:anchorId="529DFB8F" wp14:editId="65E36F89">
            <wp:extent cx="3886200" cy="2760706"/>
            <wp:effectExtent l="0" t="0" r="0" b="0"/>
            <wp:docPr id="535424434" name="Picture 53542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rcRect t="11890"/>
                    <a:stretch>
                      <a:fillRect/>
                    </a:stretch>
                  </pic:blipFill>
                  <pic:spPr>
                    <a:xfrm>
                      <a:off x="0" y="0"/>
                      <a:ext cx="3886200" cy="2760706"/>
                    </a:xfrm>
                    <a:prstGeom prst="rect">
                      <a:avLst/>
                    </a:prstGeom>
                  </pic:spPr>
                </pic:pic>
              </a:graphicData>
            </a:graphic>
          </wp:inline>
        </w:drawing>
      </w:r>
    </w:p>
    <w:p w14:paraId="781F26CD" w14:textId="7D46131A" w:rsidR="008F7641" w:rsidRPr="00886A51" w:rsidRDefault="008F7641" w:rsidP="008F7641">
      <w:pPr>
        <w:pStyle w:val="ListParagraph"/>
        <w:numPr>
          <w:ilvl w:val="3"/>
          <w:numId w:val="10"/>
        </w:numPr>
        <w:rPr>
          <w:b/>
          <w:bCs/>
        </w:rPr>
      </w:pPr>
      <w:r w:rsidRPr="000E61E8">
        <w:rPr>
          <w:b/>
          <w:bCs/>
          <w:highlight w:val="yellow"/>
        </w:rPr>
        <w:t>Policy DAO</w:t>
      </w:r>
      <w:r w:rsidRPr="00886A51">
        <w:rPr>
          <w:b/>
          <w:bCs/>
        </w:rPr>
        <w:t>:</w:t>
      </w:r>
    </w:p>
    <w:p w14:paraId="5E207A3C" w14:textId="1B3939BB" w:rsidR="008F7641" w:rsidRPr="005D51FF" w:rsidRDefault="008F7641" w:rsidP="008F7641">
      <w:pPr>
        <w:pStyle w:val="ListParagraph"/>
        <w:numPr>
          <w:ilvl w:val="4"/>
          <w:numId w:val="10"/>
        </w:numPr>
      </w:pPr>
      <w:r>
        <w:t>Needed to help DAO’s on all levels to formalize policies for inner and outer DAO interfacing.  Depending on the context, a Policy DAO could also be considered a “Peer” DAO, a sub-DAO or a Governance DAO.</w:t>
      </w:r>
    </w:p>
    <w:p w14:paraId="3C1FE3F8" w14:textId="2A54EBE5" w:rsidR="00D02BE5" w:rsidRDefault="00D02BE5" w:rsidP="240EBD72">
      <w:pPr>
        <w:pStyle w:val="ListParagraph"/>
        <w:numPr>
          <w:ilvl w:val="3"/>
          <w:numId w:val="10"/>
        </w:numPr>
        <w:rPr>
          <w:b/>
          <w:bCs/>
        </w:rPr>
      </w:pPr>
      <w:r>
        <w:rPr>
          <w:b/>
          <w:bCs/>
        </w:rPr>
        <w:t>“Peer” DAO’s:</w:t>
      </w:r>
    </w:p>
    <w:p w14:paraId="0C791EDC" w14:textId="1CC73096" w:rsidR="5C2E891C" w:rsidRDefault="4CD9A5DF" w:rsidP="00D02BE5">
      <w:pPr>
        <w:pStyle w:val="ListParagraph"/>
        <w:numPr>
          <w:ilvl w:val="4"/>
          <w:numId w:val="10"/>
        </w:numPr>
        <w:rPr>
          <w:b/>
          <w:bCs/>
        </w:rPr>
      </w:pPr>
      <w:r w:rsidRPr="240EBD72">
        <w:rPr>
          <w:b/>
          <w:bCs/>
        </w:rPr>
        <w:t>Science Funding DAO:</w:t>
      </w:r>
    </w:p>
    <w:p w14:paraId="7C10D1D1" w14:textId="64AF1192" w:rsidR="6AF29F3E" w:rsidRDefault="6AF29F3E" w:rsidP="00D02BE5">
      <w:pPr>
        <w:pStyle w:val="ListParagraph"/>
        <w:numPr>
          <w:ilvl w:val="5"/>
          <w:numId w:val="10"/>
        </w:numPr>
      </w:pPr>
      <w:r w:rsidRPr="240EBD72">
        <w:t>Innovations in Science funding need</w:t>
      </w:r>
      <w:r w:rsidR="3B31715D" w:rsidRPr="240EBD72">
        <w:t>s</w:t>
      </w:r>
      <w:r w:rsidRPr="240EBD72">
        <w:t xml:space="preserve"> to be made available</w:t>
      </w:r>
      <w:r w:rsidR="30AAA6E1" w:rsidRPr="240EBD72">
        <w:t xml:space="preserve">. </w:t>
      </w:r>
      <w:r w:rsidRPr="240EBD72">
        <w:t xml:space="preserve">There are ideas about treating research funding </w:t>
      </w:r>
      <w:r w:rsidR="35E07F16" w:rsidRPr="240EBD72">
        <w:t>as art to attract</w:t>
      </w:r>
      <w:r w:rsidR="0D1408A6" w:rsidRPr="240EBD72">
        <w:t xml:space="preserve"> the</w:t>
      </w:r>
      <w:r w:rsidR="35E07F16" w:rsidRPr="240EBD72">
        <w:t xml:space="preserve"> </w:t>
      </w:r>
      <w:proofErr w:type="gramStart"/>
      <w:r w:rsidR="35E07F16" w:rsidRPr="240EBD72">
        <w:t>high</w:t>
      </w:r>
      <w:r w:rsidR="5349EA0B" w:rsidRPr="240EBD72">
        <w:t xml:space="preserve"> net</w:t>
      </w:r>
      <w:r w:rsidR="35E07F16" w:rsidRPr="240EBD72">
        <w:t xml:space="preserve"> worth</w:t>
      </w:r>
      <w:proofErr w:type="gramEnd"/>
      <w:r w:rsidR="35E07F16" w:rsidRPr="240EBD72">
        <w:t xml:space="preserve"> individuals who invest in art</w:t>
      </w:r>
      <w:r w:rsidR="38887B99" w:rsidRPr="240EBD72">
        <w:t>.</w:t>
      </w:r>
      <w:r w:rsidR="00197D66">
        <w:t xml:space="preserve">  They would get an NFT receipt for their funding contributions</w:t>
      </w:r>
      <w:r w:rsidR="00977540">
        <w:t xml:space="preserve"> that could be worth a lot in the future if the evolution of the ideas </w:t>
      </w:r>
      <w:proofErr w:type="gramStart"/>
      <w:r w:rsidR="00977540">
        <w:t>are</w:t>
      </w:r>
      <w:proofErr w:type="gramEnd"/>
      <w:r w:rsidR="00977540">
        <w:t xml:space="preserve"> impactful.</w:t>
      </w:r>
    </w:p>
    <w:p w14:paraId="5317E0BA" w14:textId="2CBDA31D" w:rsidR="38887B99" w:rsidRDefault="00BA2DC7" w:rsidP="00D02BE5">
      <w:pPr>
        <w:pStyle w:val="ListParagraph"/>
        <w:numPr>
          <w:ilvl w:val="5"/>
          <w:numId w:val="10"/>
        </w:numPr>
      </w:pPr>
      <w:proofErr w:type="spellStart"/>
      <w:r>
        <w:t>Opscientia</w:t>
      </w:r>
      <w:proofErr w:type="spellEnd"/>
      <w:r>
        <w:t xml:space="preserve"> DAO and </w:t>
      </w:r>
      <w:proofErr w:type="spellStart"/>
      <w:r>
        <w:t>VitaDAO</w:t>
      </w:r>
      <w:proofErr w:type="spellEnd"/>
      <w:r>
        <w:t xml:space="preserve"> </w:t>
      </w:r>
      <w:r w:rsidR="38887B99" w:rsidRPr="240EBD72">
        <w:t xml:space="preserve">are using the Ocean Protocol – data AMM – to create </w:t>
      </w:r>
      <w:r w:rsidR="7FCD2B07" w:rsidRPr="240EBD72">
        <w:t>a data/knowledge market that researchers or professional societies could use to interface with Industry.</w:t>
      </w:r>
      <w:r>
        <w:t xml:space="preserve">  However, further </w:t>
      </w:r>
      <w:proofErr w:type="spellStart"/>
      <w:r>
        <w:t>neoliberalization</w:t>
      </w:r>
      <w:proofErr w:type="spellEnd"/>
      <w:r>
        <w:t xml:space="preserve"> of Academia is dangerous and should be explored carefully.</w:t>
      </w:r>
      <w:r w:rsidR="00197D66">
        <w:t xml:space="preserve">  </w:t>
      </w:r>
    </w:p>
    <w:p w14:paraId="0776C4C4" w14:textId="563D3958" w:rsidR="53768A5F" w:rsidRDefault="0214352C" w:rsidP="00D02BE5">
      <w:pPr>
        <w:pStyle w:val="ListParagraph"/>
        <w:numPr>
          <w:ilvl w:val="4"/>
          <w:numId w:val="10"/>
        </w:numPr>
        <w:rPr>
          <w:b/>
          <w:bCs/>
        </w:rPr>
      </w:pPr>
      <w:r w:rsidRPr="240EBD72">
        <w:rPr>
          <w:b/>
          <w:bCs/>
        </w:rPr>
        <w:t>Social Networking DAO</w:t>
      </w:r>
      <w:r w:rsidR="5ED8131A" w:rsidRPr="240EBD72">
        <w:rPr>
          <w:b/>
          <w:bCs/>
        </w:rPr>
        <w:t>:</w:t>
      </w:r>
    </w:p>
    <w:p w14:paraId="0E863F07" w14:textId="79C7AA5B" w:rsidR="20448E22" w:rsidRDefault="0BAF8838" w:rsidP="00D02BE5">
      <w:pPr>
        <w:pStyle w:val="ListParagraph"/>
        <w:numPr>
          <w:ilvl w:val="5"/>
          <w:numId w:val="10"/>
        </w:numPr>
      </w:pPr>
      <w:r w:rsidRPr="240EBD72">
        <w:rPr>
          <w:b/>
          <w:bCs/>
        </w:rPr>
        <w:t>Twitter</w:t>
      </w:r>
      <w:r>
        <w:t xml:space="preserve"> is the most used social media platform for academics. The</w:t>
      </w:r>
      <w:r w:rsidR="20FCEE8F">
        <w:t xml:space="preserve"> short character limit and general culture of contention</w:t>
      </w:r>
      <w:r w:rsidR="3A8E1904">
        <w:t xml:space="preserve"> leave</w:t>
      </w:r>
      <w:r w:rsidR="45525773">
        <w:t>s</w:t>
      </w:r>
      <w:r w:rsidR="3A8E1904">
        <w:t xml:space="preserve"> much to be desired. </w:t>
      </w:r>
    </w:p>
    <w:p w14:paraId="79BF48F0" w14:textId="5CA302CC" w:rsidR="09A6C788" w:rsidRPr="00886A51" w:rsidRDefault="3A8E1904" w:rsidP="00D02BE5">
      <w:pPr>
        <w:pStyle w:val="ListParagraph"/>
        <w:numPr>
          <w:ilvl w:val="5"/>
          <w:numId w:val="10"/>
        </w:numPr>
      </w:pPr>
      <w:r w:rsidRPr="240EBD72">
        <w:rPr>
          <w:b/>
          <w:bCs/>
        </w:rPr>
        <w:t>Medium</w:t>
      </w:r>
      <w:r w:rsidR="00886A51">
        <w:rPr>
          <w:b/>
          <w:bCs/>
        </w:rPr>
        <w:t xml:space="preserve">: </w:t>
      </w:r>
      <w:r w:rsidR="00886A51" w:rsidRPr="00886A51">
        <w:t>Longer form messaging website created by Twitter co-founder.</w:t>
      </w:r>
    </w:p>
    <w:p w14:paraId="39DB63AE" w14:textId="703DE5DC" w:rsidR="41BAD8B4" w:rsidRDefault="41BAD8B4" w:rsidP="00D02BE5">
      <w:pPr>
        <w:pStyle w:val="ListParagraph"/>
        <w:numPr>
          <w:ilvl w:val="5"/>
          <w:numId w:val="10"/>
        </w:numPr>
        <w:rPr>
          <w:b/>
          <w:bCs/>
        </w:rPr>
      </w:pPr>
      <w:r w:rsidRPr="240EBD72">
        <w:rPr>
          <w:b/>
          <w:bCs/>
        </w:rPr>
        <w:t>Research</w:t>
      </w:r>
      <w:r w:rsidR="6D36595E" w:rsidRPr="240EBD72">
        <w:rPr>
          <w:b/>
          <w:bCs/>
        </w:rPr>
        <w:t xml:space="preserve"> Gate</w:t>
      </w:r>
      <w:r w:rsidR="00886A51">
        <w:rPr>
          <w:b/>
          <w:bCs/>
        </w:rPr>
        <w:t xml:space="preserve">: </w:t>
      </w:r>
      <w:r w:rsidR="00886A51" w:rsidRPr="00886A51">
        <w:t>Research paper Facebook</w:t>
      </w:r>
      <w:r w:rsidR="00886A51">
        <w:t>.</w:t>
      </w:r>
    </w:p>
    <w:p w14:paraId="48626B22" w14:textId="326EDFFF" w:rsidR="53768A5F" w:rsidRDefault="0214352C" w:rsidP="00D02BE5">
      <w:pPr>
        <w:pStyle w:val="ListParagraph"/>
        <w:numPr>
          <w:ilvl w:val="5"/>
          <w:numId w:val="10"/>
        </w:numPr>
      </w:pPr>
      <w:r w:rsidRPr="240EBD72">
        <w:rPr>
          <w:b/>
          <w:bCs/>
        </w:rPr>
        <w:t>ARTiFACT</w:t>
      </w:r>
      <w:r w:rsidR="6476A1F2" w:rsidRPr="240EBD72">
        <w:rPr>
          <w:b/>
          <w:bCs/>
        </w:rPr>
        <w:t>S</w:t>
      </w:r>
      <w:r w:rsidR="5239F847">
        <w:t>:</w:t>
      </w:r>
      <w:r w:rsidR="00886A51">
        <w:t xml:space="preserve"> Public versioning and manuscription of ideas managed by blockchain</w:t>
      </w:r>
      <w:r w:rsidR="00A64F8E">
        <w:t xml:space="preserve"> (see Competitive/Collaborative DeSci Landscape).</w:t>
      </w:r>
    </w:p>
    <w:p w14:paraId="7185A9F1" w14:textId="5BC16F02" w:rsidR="00EB1652" w:rsidRDefault="5239F847" w:rsidP="00EB1652">
      <w:pPr>
        <w:pStyle w:val="ListParagraph"/>
        <w:numPr>
          <w:ilvl w:val="5"/>
          <w:numId w:val="10"/>
        </w:numPr>
      </w:pPr>
      <w:r>
        <w:lastRenderedPageBreak/>
        <w:t>Blockchain based pre-preprint collaboration platform, where scientists can post their work</w:t>
      </w:r>
      <w:r w:rsidR="28E9F6A4">
        <w:t>.</w:t>
      </w:r>
    </w:p>
    <w:p w14:paraId="0D989365" w14:textId="4DB39B59" w:rsidR="00D02BE5" w:rsidRPr="00D02BE5" w:rsidRDefault="00D02BE5" w:rsidP="00EB1652">
      <w:pPr>
        <w:pStyle w:val="ListParagraph"/>
        <w:numPr>
          <w:ilvl w:val="3"/>
          <w:numId w:val="10"/>
        </w:numPr>
      </w:pPr>
      <w:r>
        <w:rPr>
          <w:b/>
          <w:bCs/>
        </w:rPr>
        <w:t xml:space="preserve">Sub-DAO’s:  </w:t>
      </w:r>
      <w:r w:rsidRPr="00D02BE5">
        <w:rPr>
          <w:sz w:val="20"/>
          <w:szCs w:val="20"/>
        </w:rPr>
        <w:t>Can fork parent DAO infrastructure to better manage “local” conditions.</w:t>
      </w:r>
    </w:p>
    <w:p w14:paraId="26CC9285" w14:textId="0AD44CF2" w:rsidR="00EB1652" w:rsidRDefault="00EB1652" w:rsidP="00D02BE5">
      <w:pPr>
        <w:pStyle w:val="ListParagraph"/>
        <w:numPr>
          <w:ilvl w:val="4"/>
          <w:numId w:val="10"/>
        </w:numPr>
      </w:pPr>
      <w:r w:rsidRPr="00EB1652">
        <w:rPr>
          <w:b/>
          <w:bCs/>
        </w:rPr>
        <w:t>Professional Society (</w:t>
      </w:r>
      <w:proofErr w:type="spellStart"/>
      <w:r w:rsidRPr="00EB1652">
        <w:rPr>
          <w:b/>
          <w:bCs/>
        </w:rPr>
        <w:t>ie</w:t>
      </w:r>
      <w:proofErr w:type="spellEnd"/>
      <w:r w:rsidRPr="00EB1652">
        <w:rPr>
          <w:b/>
          <w:bCs/>
        </w:rPr>
        <w:t>. IEEE, ACS) DAO</w:t>
      </w:r>
      <w:r>
        <w:t>:</w:t>
      </w:r>
    </w:p>
    <w:p w14:paraId="3384860A" w14:textId="1154C9BB" w:rsidR="00D02BE5" w:rsidRDefault="00D02BE5" w:rsidP="00D02BE5">
      <w:pPr>
        <w:pStyle w:val="ListParagraph"/>
        <w:numPr>
          <w:ilvl w:val="4"/>
          <w:numId w:val="10"/>
        </w:numPr>
      </w:pPr>
      <w:r w:rsidRPr="00D02BE5">
        <w:rPr>
          <w:b/>
          <w:bCs/>
        </w:rPr>
        <w:t>Department DAO</w:t>
      </w:r>
      <w:r>
        <w:t>:</w:t>
      </w:r>
    </w:p>
    <w:p w14:paraId="0BE5EDC3" w14:textId="5FBC9092" w:rsidR="00D02BE5" w:rsidRDefault="00D02BE5" w:rsidP="00D02BE5">
      <w:pPr>
        <w:pStyle w:val="ListParagraph"/>
        <w:numPr>
          <w:ilvl w:val="3"/>
          <w:numId w:val="10"/>
        </w:numPr>
      </w:pPr>
      <w:r w:rsidRPr="00D02BE5">
        <w:rPr>
          <w:b/>
          <w:bCs/>
        </w:rPr>
        <w:t>Governance DAO’s</w:t>
      </w:r>
      <w:r>
        <w:t>:</w:t>
      </w:r>
    </w:p>
    <w:p w14:paraId="417397A5" w14:textId="4AB9C8E7" w:rsidR="002C08E6" w:rsidRDefault="00D02BE5" w:rsidP="00886A51">
      <w:pPr>
        <w:pStyle w:val="ListParagraph"/>
        <w:numPr>
          <w:ilvl w:val="4"/>
          <w:numId w:val="10"/>
        </w:numPr>
        <w:rPr>
          <w:b/>
          <w:bCs/>
        </w:rPr>
      </w:pPr>
      <w:r w:rsidRPr="00886A51">
        <w:rPr>
          <w:b/>
          <w:bCs/>
        </w:rPr>
        <w:t>“UN” DAO</w:t>
      </w:r>
    </w:p>
    <w:p w14:paraId="0E3D0C7B" w14:textId="4821F69A" w:rsidR="104A37C1" w:rsidRDefault="6665AE67" w:rsidP="58DC4B36">
      <w:pPr>
        <w:pStyle w:val="ListParagraph"/>
        <w:numPr>
          <w:ilvl w:val="1"/>
          <w:numId w:val="10"/>
        </w:numPr>
        <w:rPr>
          <w:rFonts w:eastAsiaTheme="minorEastAsia"/>
          <w:b/>
          <w:bCs/>
        </w:rPr>
      </w:pPr>
      <w:r w:rsidRPr="240EBD72">
        <w:rPr>
          <w:b/>
          <w:bCs/>
        </w:rPr>
        <w:t xml:space="preserve">Legacy </w:t>
      </w:r>
      <w:r w:rsidR="64874F21" w:rsidRPr="240EBD72">
        <w:rPr>
          <w:b/>
          <w:bCs/>
        </w:rPr>
        <w:t>Adoption:</w:t>
      </w:r>
    </w:p>
    <w:p w14:paraId="05D5030D" w14:textId="406290F0" w:rsidR="13990CB4" w:rsidRDefault="7BE5E6FD" w:rsidP="58DC4B36">
      <w:pPr>
        <w:pStyle w:val="ListParagraph"/>
        <w:numPr>
          <w:ilvl w:val="2"/>
          <w:numId w:val="10"/>
        </w:numPr>
        <w:rPr>
          <w:rFonts w:eastAsiaTheme="minorEastAsia"/>
        </w:rPr>
      </w:pPr>
      <w:r w:rsidRPr="240EBD72">
        <w:rPr>
          <w:b/>
          <w:bCs/>
        </w:rPr>
        <w:t xml:space="preserve">Continue to use H-index </w:t>
      </w:r>
      <w:r w:rsidR="7C2234C1" w:rsidRPr="240EBD72">
        <w:rPr>
          <w:b/>
          <w:bCs/>
        </w:rPr>
        <w:t>calculation</w:t>
      </w:r>
      <w:r>
        <w:t xml:space="preserve">:  </w:t>
      </w:r>
    </w:p>
    <w:p w14:paraId="098B6B2A" w14:textId="4516C4F6" w:rsidR="07E47BD3" w:rsidRDefault="64874F21" w:rsidP="58DC4B36">
      <w:pPr>
        <w:pStyle w:val="ListParagraph"/>
        <w:numPr>
          <w:ilvl w:val="3"/>
          <w:numId w:val="10"/>
        </w:numPr>
      </w:pPr>
      <w:r>
        <w:t xml:space="preserve">The current reputation system of h-index will still be used, but IF will </w:t>
      </w:r>
      <w:r w:rsidR="7F565584">
        <w:t>not since</w:t>
      </w:r>
      <w:r w:rsidR="265B179C">
        <w:t xml:space="preserve"> there are no journals/editors in the new system</w:t>
      </w:r>
      <w:r w:rsidR="2E587434">
        <w:t xml:space="preserve"> and will be compensated with work tokens.</w:t>
      </w:r>
      <w:r w:rsidR="6C972DBD">
        <w:t xml:space="preserve"> Reputation tokens will need to be minted to reflect influence as well. </w:t>
      </w:r>
    </w:p>
    <w:p w14:paraId="1B04E394" w14:textId="1B08617F" w:rsidR="03476182" w:rsidRDefault="23236889" w:rsidP="58DC4B36">
      <w:pPr>
        <w:pStyle w:val="ListParagraph"/>
        <w:numPr>
          <w:ilvl w:val="2"/>
          <w:numId w:val="10"/>
        </w:numPr>
      </w:pPr>
      <w:r w:rsidRPr="240EBD72">
        <w:rPr>
          <w:b/>
          <w:bCs/>
        </w:rPr>
        <w:t>Focus on Professional Societies</w:t>
      </w:r>
      <w:r>
        <w:t xml:space="preserve">:  </w:t>
      </w:r>
    </w:p>
    <w:p w14:paraId="08974C36" w14:textId="65C18105" w:rsidR="00CA5213" w:rsidRDefault="23236889" w:rsidP="007B235C">
      <w:pPr>
        <w:pStyle w:val="ListParagraph"/>
        <w:numPr>
          <w:ilvl w:val="3"/>
          <w:numId w:val="10"/>
        </w:numPr>
      </w:pPr>
      <w:r>
        <w:t>Professional societies are struggling</w:t>
      </w:r>
      <w:r w:rsidR="76AB31B8">
        <w:t xml:space="preserve"> </w:t>
      </w:r>
      <w:r w:rsidR="2C018A01">
        <w:t>because of</w:t>
      </w:r>
      <w:r w:rsidR="76AB31B8">
        <w:t xml:space="preserve"> the Open Access movement and the shortage of in-person conferences due to SARS-</w:t>
      </w:r>
      <w:r w:rsidR="7F4AFBF5">
        <w:t>COV-2</w:t>
      </w:r>
      <w:r>
        <w:t xml:space="preserve">. However, these non-profit organizations </w:t>
      </w:r>
      <w:r w:rsidR="27897690">
        <w:t>are mostly decentralized organizations</w:t>
      </w:r>
      <w:r w:rsidR="465909BA">
        <w:t xml:space="preserve"> and better reflect the will of the specialists that subscribe than the large traditional or open access journals</w:t>
      </w:r>
      <w:r w:rsidR="085B5C3F">
        <w:t xml:space="preserve">. </w:t>
      </w:r>
      <w:r w:rsidR="465909BA">
        <w:t xml:space="preserve">The goal is to have </w:t>
      </w:r>
      <w:r w:rsidR="3CB80B97">
        <w:t xml:space="preserve">professional societies manage their own reputation and </w:t>
      </w:r>
      <w:r w:rsidR="7F0B01F3">
        <w:t>present</w:t>
      </w:r>
      <w:r w:rsidR="45DAF889">
        <w:t xml:space="preserve"> a normalized score to funding agencies and universities when applying for grants and </w:t>
      </w:r>
      <w:r w:rsidR="120C45D9">
        <w:t>positions,</w:t>
      </w:r>
      <w:r w:rsidR="45DAF889">
        <w:t xml:space="preserve"> respectively.</w:t>
      </w:r>
    </w:p>
    <w:p w14:paraId="7605B47D" w14:textId="3918D456" w:rsidR="61373D2A" w:rsidRDefault="61373D2A" w:rsidP="240EBD72">
      <w:pPr>
        <w:pStyle w:val="ListParagraph"/>
        <w:numPr>
          <w:ilvl w:val="0"/>
          <w:numId w:val="10"/>
        </w:numPr>
        <w:rPr>
          <w:b/>
          <w:bCs/>
        </w:rPr>
      </w:pPr>
      <w:bookmarkStart w:id="28" w:name="_Toc95340311"/>
      <w:bookmarkStart w:id="29" w:name="_Toc95340388"/>
      <w:bookmarkStart w:id="30" w:name="_Toc95412859"/>
      <w:r w:rsidRPr="00E52FD0">
        <w:rPr>
          <w:rStyle w:val="Heading3Char"/>
        </w:rPr>
        <w:t>Technology Development</w:t>
      </w:r>
      <w:bookmarkEnd w:id="28"/>
      <w:bookmarkEnd w:id="29"/>
      <w:bookmarkEnd w:id="30"/>
      <w:r w:rsidRPr="240EBD72">
        <w:rPr>
          <w:b/>
          <w:bCs/>
        </w:rPr>
        <w:t>:</w:t>
      </w:r>
    </w:p>
    <w:p w14:paraId="47C841A4" w14:textId="0853847E" w:rsidR="6E90B72E" w:rsidRDefault="6E90B72E" w:rsidP="240EBD72">
      <w:pPr>
        <w:pStyle w:val="ListParagraph"/>
        <w:numPr>
          <w:ilvl w:val="1"/>
          <w:numId w:val="10"/>
        </w:numPr>
        <w:rPr>
          <w:b/>
          <w:bCs/>
        </w:rPr>
      </w:pPr>
      <w:r w:rsidRPr="240EBD72">
        <w:rPr>
          <w:b/>
          <w:bCs/>
        </w:rPr>
        <w:t>Citations:</w:t>
      </w:r>
    </w:p>
    <w:p w14:paraId="38839096" w14:textId="1CBF01BF" w:rsidR="61373D2A" w:rsidRDefault="61373D2A" w:rsidP="240EBD72">
      <w:pPr>
        <w:pStyle w:val="ListParagraph"/>
        <w:numPr>
          <w:ilvl w:val="2"/>
          <w:numId w:val="10"/>
        </w:numPr>
      </w:pPr>
      <w:r w:rsidRPr="240EBD72">
        <w:rPr>
          <w:b/>
          <w:bCs/>
        </w:rPr>
        <w:t xml:space="preserve">Polymorphic </w:t>
      </w:r>
      <w:r w:rsidR="7EDD293A" w:rsidRPr="240EBD72">
        <w:rPr>
          <w:b/>
          <w:bCs/>
        </w:rPr>
        <w:t>citations program written in Erlang</w:t>
      </w:r>
      <w:r w:rsidR="7EDD293A" w:rsidRPr="240EBD72">
        <w:t>:</w:t>
      </w:r>
      <w:r w:rsidRPr="240EBD72">
        <w:t xml:space="preserve">  Papers will be considered nodes, but the hope is to develop a system in Erlang where a node can have many edge types that allow for a kind of conv</w:t>
      </w:r>
      <w:r w:rsidR="5F57013E" w:rsidRPr="240EBD72">
        <w:t xml:space="preserve">ersation between “ideas.”  </w:t>
      </w:r>
    </w:p>
    <w:p w14:paraId="688053F9" w14:textId="009A33E4" w:rsidR="64963237" w:rsidRDefault="64963237" w:rsidP="240EBD72">
      <w:pPr>
        <w:pStyle w:val="ListParagraph"/>
        <w:numPr>
          <w:ilvl w:val="2"/>
          <w:numId w:val="10"/>
        </w:numPr>
        <w:rPr>
          <w:rFonts w:eastAsiaTheme="minorEastAsia"/>
        </w:rPr>
      </w:pPr>
      <w:r w:rsidRPr="240EBD72">
        <w:t>Ideas are alive and depending on the context</w:t>
      </w:r>
      <w:r w:rsidR="13B7B504" w:rsidRPr="240EBD72">
        <w:t xml:space="preserve">, the idea </w:t>
      </w:r>
      <w:r w:rsidRPr="240EBD72">
        <w:t>can become viral</w:t>
      </w:r>
      <w:r w:rsidR="3794A452" w:rsidRPr="240EBD72">
        <w:t>.</w:t>
      </w:r>
      <w:r w:rsidR="3B4356AA" w:rsidRPr="240EBD72">
        <w:t xml:space="preserve"> </w:t>
      </w:r>
      <w:r w:rsidR="12758356" w:rsidRPr="240EBD72">
        <w:rPr>
          <w:b/>
          <w:bCs/>
        </w:rPr>
        <w:t>Each paper and data set will be an NFT and be embedded in an Erlang gen-server</w:t>
      </w:r>
      <w:r w:rsidR="737E28E4" w:rsidRPr="240EBD72">
        <w:rPr>
          <w:b/>
          <w:bCs/>
        </w:rPr>
        <w:t xml:space="preserve">. </w:t>
      </w:r>
      <w:r w:rsidR="7A2241FD" w:rsidRPr="240EBD72">
        <w:t xml:space="preserve">The Erlang module “gen-server” is </w:t>
      </w:r>
      <w:r w:rsidR="2D167F52" w:rsidRPr="240EBD72">
        <w:t>an</w:t>
      </w:r>
      <w:r w:rsidR="7A2241FD" w:rsidRPr="240EBD72">
        <w:t xml:space="preserve"> abstracted client-server but in code form</w:t>
      </w:r>
      <w:r w:rsidR="4683E4EE" w:rsidRPr="240EBD72">
        <w:t xml:space="preserve">. </w:t>
      </w:r>
      <w:r w:rsidR="7A2241FD" w:rsidRPr="240EBD72">
        <w:t>This means nodes</w:t>
      </w:r>
      <w:r w:rsidR="730A279C" w:rsidRPr="240EBD72">
        <w:t xml:space="preserve"> – in this case papers -</w:t>
      </w:r>
      <w:r w:rsidR="24A4CA0C" w:rsidRPr="240EBD72">
        <w:t>-</w:t>
      </w:r>
      <w:r w:rsidR="730A279C" w:rsidRPr="240EBD72">
        <w:t xml:space="preserve"> can</w:t>
      </w:r>
      <w:r w:rsidR="7A2241FD" w:rsidRPr="240EBD72">
        <w:t xml:space="preserve"> send </w:t>
      </w:r>
      <w:r w:rsidR="79EDBFC4" w:rsidRPr="240EBD72">
        <w:t>as well as receive requests from the ecosystem</w:t>
      </w:r>
      <w:r w:rsidR="4683E4EE" w:rsidRPr="240EBD72">
        <w:t xml:space="preserve">. </w:t>
      </w:r>
      <w:r w:rsidR="5EA594DB" w:rsidRPr="240EBD72">
        <w:t>As the name suggests</w:t>
      </w:r>
      <w:r w:rsidR="6FD6AFF5" w:rsidRPr="240EBD72">
        <w:t>,</w:t>
      </w:r>
      <w:r w:rsidR="5EA594DB" w:rsidRPr="240EBD72">
        <w:t xml:space="preserve"> a gen-server is a “generalized” server</w:t>
      </w:r>
      <w:r w:rsidR="4C4BADEF" w:rsidRPr="240EBD72">
        <w:t xml:space="preserve">. </w:t>
      </w:r>
      <w:r w:rsidR="5EA594DB" w:rsidRPr="240EBD72">
        <w:t>This means you can have different server types</w:t>
      </w:r>
      <w:r w:rsidR="352C1D54" w:rsidRPr="240EBD72">
        <w:t xml:space="preserve">. </w:t>
      </w:r>
      <w:r w:rsidR="5EA594DB" w:rsidRPr="240EBD72">
        <w:t>These gen-servers can monitor</w:t>
      </w:r>
      <w:r w:rsidR="6DABF57C" w:rsidRPr="240EBD72">
        <w:t xml:space="preserve"> replicas of itself to better guarantee fault tolerance as well as monitor the states of the </w:t>
      </w:r>
      <w:r w:rsidR="32333EF0" w:rsidRPr="240EBD72">
        <w:t>papers it cited simulating a real-time monitoring of contextual shifts.</w:t>
      </w:r>
    </w:p>
    <w:p w14:paraId="33907495" w14:textId="077FF553" w:rsidR="53DAF781" w:rsidRDefault="53DAF781" w:rsidP="240EBD72">
      <w:pPr>
        <w:pStyle w:val="ListParagraph"/>
        <w:numPr>
          <w:ilvl w:val="2"/>
          <w:numId w:val="10"/>
        </w:numPr>
      </w:pPr>
      <w:r w:rsidRPr="240EBD72">
        <w:rPr>
          <w:b/>
          <w:bCs/>
        </w:rPr>
        <w:t>CRDT’s will</w:t>
      </w:r>
      <w:r w:rsidR="7D9717CF" w:rsidRPr="240EBD72">
        <w:rPr>
          <w:b/>
          <w:bCs/>
        </w:rPr>
        <w:t xml:space="preserve"> improve the polymorphic </w:t>
      </w:r>
      <w:r w:rsidR="0628A8F3" w:rsidRPr="240EBD72">
        <w:rPr>
          <w:b/>
          <w:bCs/>
        </w:rPr>
        <w:t>power of</w:t>
      </w:r>
      <w:r w:rsidR="7D9717CF" w:rsidRPr="240EBD72">
        <w:rPr>
          <w:b/>
          <w:bCs/>
        </w:rPr>
        <w:t xml:space="preserve"> the system </w:t>
      </w:r>
      <w:r w:rsidR="65756128" w:rsidRPr="240EBD72">
        <w:rPr>
          <w:b/>
          <w:bCs/>
        </w:rPr>
        <w:t>allowing for greater scalability</w:t>
      </w:r>
      <w:r w:rsidR="6E5E2017" w:rsidRPr="240EBD72">
        <w:rPr>
          <w:b/>
          <w:bCs/>
        </w:rPr>
        <w:t>.</w:t>
      </w:r>
    </w:p>
    <w:p w14:paraId="6AE91AD5" w14:textId="29E959DB" w:rsidR="284895A5" w:rsidRDefault="284895A5" w:rsidP="240EBD72">
      <w:pPr>
        <w:pStyle w:val="ListParagraph"/>
        <w:numPr>
          <w:ilvl w:val="2"/>
          <w:numId w:val="10"/>
        </w:numPr>
      </w:pPr>
      <w:r w:rsidRPr="240EBD72">
        <w:rPr>
          <w:b/>
          <w:bCs/>
        </w:rPr>
        <w:t>Non-referential Citations</w:t>
      </w:r>
      <w:r w:rsidR="38E71538" w:rsidRPr="240EBD72">
        <w:rPr>
          <w:b/>
          <w:bCs/>
        </w:rPr>
        <w:t xml:space="preserve"> (NRC)</w:t>
      </w:r>
      <w:r w:rsidRPr="240EBD72">
        <w:rPr>
          <w:b/>
          <w:bCs/>
        </w:rPr>
        <w:t xml:space="preserve">: Ghost citations that use ML to </w:t>
      </w:r>
      <w:r w:rsidR="6A96AB3F" w:rsidRPr="240EBD72">
        <w:rPr>
          <w:b/>
          <w:bCs/>
        </w:rPr>
        <w:t xml:space="preserve">create associative connections between papers or ideas </w:t>
      </w:r>
      <w:r w:rsidR="79608D26" w:rsidRPr="240EBD72">
        <w:rPr>
          <w:b/>
          <w:bCs/>
        </w:rPr>
        <w:t>as</w:t>
      </w:r>
      <w:r w:rsidR="5288E815" w:rsidRPr="240EBD72">
        <w:rPr>
          <w:b/>
          <w:bCs/>
        </w:rPr>
        <w:t xml:space="preserve"> a suggestion</w:t>
      </w:r>
      <w:r w:rsidR="5F199623" w:rsidRPr="240EBD72">
        <w:rPr>
          <w:b/>
          <w:bCs/>
        </w:rPr>
        <w:t xml:space="preserve">. </w:t>
      </w:r>
    </w:p>
    <w:p w14:paraId="3D2DF86E" w14:textId="14839BDD" w:rsidR="3D71DD92" w:rsidRDefault="3D71DD92" w:rsidP="240EBD72">
      <w:pPr>
        <w:pStyle w:val="ListParagraph"/>
        <w:numPr>
          <w:ilvl w:val="3"/>
          <w:numId w:val="10"/>
        </w:numPr>
      </w:pPr>
      <w:r w:rsidRPr="240EBD72">
        <w:t>An example would be to capture the s</w:t>
      </w:r>
      <w:r w:rsidR="433BE12C">
        <w:t xml:space="preserve">napshot of </w:t>
      </w:r>
      <w:r w:rsidR="57B03A06">
        <w:t xml:space="preserve">an </w:t>
      </w:r>
      <w:r w:rsidR="433BE12C">
        <w:t>idea within a context of the totality of science literature</w:t>
      </w:r>
      <w:r w:rsidR="6B3A6F74">
        <w:t xml:space="preserve">. </w:t>
      </w:r>
      <w:r w:rsidR="433BE12C">
        <w:t>As the ecosystem grows the “shape” of the totality changes and the local context of the paper is anew</w:t>
      </w:r>
      <w:r w:rsidR="40968801">
        <w:t xml:space="preserve">. </w:t>
      </w:r>
      <w:r w:rsidR="0AA010C4">
        <w:t xml:space="preserve">These </w:t>
      </w:r>
      <w:r w:rsidR="16A2C085">
        <w:t>NRCs</w:t>
      </w:r>
      <w:r w:rsidR="71256405">
        <w:t xml:space="preserve"> could point out relative novelty within macro/micro contextual shifts.</w:t>
      </w:r>
    </w:p>
    <w:p w14:paraId="1457107B" w14:textId="346489D0" w:rsidR="002C05A5" w:rsidRDefault="2B467EAA" w:rsidP="002C05A5">
      <w:pPr>
        <w:pStyle w:val="ListParagraph"/>
        <w:numPr>
          <w:ilvl w:val="3"/>
          <w:numId w:val="10"/>
        </w:numPr>
      </w:pPr>
      <w:r>
        <w:t>Papers that are not cited may be difficult for current observers to place</w:t>
      </w:r>
      <w:r w:rsidR="07923B3F">
        <w:t xml:space="preserve">. </w:t>
      </w:r>
      <w:r>
        <w:t xml:space="preserve">These papers can </w:t>
      </w:r>
      <w:r w:rsidR="452EF7FA">
        <w:t>algorithmically</w:t>
      </w:r>
      <w:r w:rsidR="3813AB72">
        <w:t xml:space="preserve"> associate with other ideas </w:t>
      </w:r>
      <w:r w:rsidR="0DC51FE8">
        <w:t xml:space="preserve">selected ideas or a </w:t>
      </w:r>
      <w:r w:rsidR="04B0B089">
        <w:t>professor's</w:t>
      </w:r>
      <w:r w:rsidR="0DC51FE8">
        <w:t xml:space="preserve"> ecosystem of ideas </w:t>
      </w:r>
      <w:r w:rsidR="3813AB72">
        <w:t>so they can create a contextual relevance</w:t>
      </w:r>
      <w:r w:rsidR="3F97C158">
        <w:t xml:space="preserve"> that may be </w:t>
      </w:r>
      <w:r w:rsidR="672C0C82">
        <w:t>otherwise hard to see.</w:t>
      </w:r>
    </w:p>
    <w:p w14:paraId="7007C2CD" w14:textId="16DC0E6B" w:rsidR="56C2C03D" w:rsidRDefault="56C2C03D" w:rsidP="240EBD72">
      <w:pPr>
        <w:pStyle w:val="ListParagraph"/>
        <w:numPr>
          <w:ilvl w:val="1"/>
          <w:numId w:val="10"/>
        </w:numPr>
      </w:pPr>
      <w:r w:rsidRPr="240EBD72">
        <w:rPr>
          <w:b/>
          <w:bCs/>
        </w:rPr>
        <w:t>Storage:</w:t>
      </w:r>
    </w:p>
    <w:p w14:paraId="6262DC37" w14:textId="71F2FA02" w:rsidR="5C739160" w:rsidRDefault="5C739160" w:rsidP="240EBD72">
      <w:pPr>
        <w:pStyle w:val="ListParagraph"/>
        <w:numPr>
          <w:ilvl w:val="2"/>
          <w:numId w:val="10"/>
        </w:numPr>
      </w:pPr>
      <w:r w:rsidRPr="240EBD72">
        <w:rPr>
          <w:b/>
          <w:bCs/>
        </w:rPr>
        <w:t xml:space="preserve">Storage will be distributed across different platforms including </w:t>
      </w:r>
      <w:proofErr w:type="spellStart"/>
      <w:r w:rsidRPr="240EBD72">
        <w:rPr>
          <w:b/>
          <w:bCs/>
        </w:rPr>
        <w:t>Arweave</w:t>
      </w:r>
      <w:proofErr w:type="spellEnd"/>
      <w:r w:rsidRPr="240EBD72">
        <w:rPr>
          <w:b/>
          <w:bCs/>
        </w:rPr>
        <w:t xml:space="preserve">, </w:t>
      </w:r>
      <w:proofErr w:type="spellStart"/>
      <w:r w:rsidRPr="240EBD72">
        <w:rPr>
          <w:b/>
          <w:bCs/>
        </w:rPr>
        <w:t>Riak</w:t>
      </w:r>
      <w:proofErr w:type="spellEnd"/>
      <w:r w:rsidRPr="240EBD72">
        <w:rPr>
          <w:b/>
          <w:bCs/>
        </w:rPr>
        <w:t>, and CouchDB</w:t>
      </w:r>
      <w:r w:rsidR="7EA3B48C" w:rsidRPr="240EBD72">
        <w:rPr>
          <w:b/>
          <w:bCs/>
        </w:rPr>
        <w:t xml:space="preserve">. </w:t>
      </w:r>
      <w:r w:rsidR="77B4B38D" w:rsidRPr="240EBD72">
        <w:t>Replicas of papers will be monitored in Erlang and the data will be distributed across platforms</w:t>
      </w:r>
      <w:r w:rsidR="40AD724D" w:rsidRPr="240EBD72">
        <w:t xml:space="preserve">. </w:t>
      </w:r>
      <w:r w:rsidR="77B4B38D" w:rsidRPr="240EBD72">
        <w:lastRenderedPageBreak/>
        <w:t>Arweave costs $0.006-8/Mb and offers permanent decentral</w:t>
      </w:r>
      <w:r w:rsidR="5775EED0" w:rsidRPr="240EBD72">
        <w:t>ized data storage</w:t>
      </w:r>
      <w:r w:rsidR="299F814A" w:rsidRPr="240EBD72">
        <w:t xml:space="preserve">. </w:t>
      </w:r>
      <w:r w:rsidR="5775EED0" w:rsidRPr="240EBD72">
        <w:t>This is useful for publishing smaller data sets (1Tb costs ~</w:t>
      </w:r>
      <w:r w:rsidR="7AE0E232" w:rsidRPr="240EBD72">
        <w:t>$6000</w:t>
      </w:r>
      <w:r w:rsidR="2F7A94D7" w:rsidRPr="240EBD72">
        <w:t>-8000</w:t>
      </w:r>
      <w:r w:rsidR="7AE0E232" w:rsidRPr="240EBD72">
        <w:t>)</w:t>
      </w:r>
      <w:r w:rsidR="009C5FD7">
        <w:t xml:space="preserve"> or just the papers and not the data</w:t>
      </w:r>
      <w:r w:rsidR="686D3B59" w:rsidRPr="240EBD72">
        <w:t xml:space="preserve">. </w:t>
      </w:r>
      <w:r w:rsidR="7AE0E232" w:rsidRPr="240EBD72">
        <w:t>The other two are Erlang based distributed databases</w:t>
      </w:r>
      <w:r w:rsidR="000B35DB">
        <w:t xml:space="preserve"> that would make storage costs considerably less prohibitive.  A large majority of papers are sub 6Mb so Arweave would make an excellent decentralized permanent storage option for papers and supplementary their supplementary documents.</w:t>
      </w:r>
    </w:p>
    <w:p w14:paraId="63998C83" w14:textId="37CC1961" w:rsidR="009C5FD7" w:rsidRDefault="000B35DB" w:rsidP="00EF14A9">
      <w:pPr>
        <w:pStyle w:val="ListParagraph"/>
        <w:numPr>
          <w:ilvl w:val="2"/>
          <w:numId w:val="10"/>
        </w:numPr>
      </w:pPr>
      <w:r>
        <w:rPr>
          <w:b/>
          <w:bCs/>
        </w:rPr>
        <w:t>Existing Infrastructure to Utilize: The Open Science/Access movement has created a lot of Open-Source</w:t>
      </w:r>
      <w:r w:rsidR="009C5FD7">
        <w:rPr>
          <w:b/>
          <w:bCs/>
        </w:rPr>
        <w:t xml:space="preserve"> databases that can be used for </w:t>
      </w:r>
      <w:r>
        <w:rPr>
          <w:b/>
          <w:bCs/>
        </w:rPr>
        <w:t xml:space="preserve">science </w:t>
      </w:r>
      <w:r w:rsidR="009C5FD7">
        <w:rPr>
          <w:b/>
          <w:bCs/>
        </w:rPr>
        <w:t>data storage</w:t>
      </w:r>
      <w:r>
        <w:rPr>
          <w:b/>
          <w:bCs/>
        </w:rPr>
        <w:t xml:space="preserve">.  </w:t>
      </w:r>
      <w:r>
        <w:t>Most databases offer free storage from 2-5Gb uploads.  File sizes above that their threshold will cost a fee.</w:t>
      </w:r>
    </w:p>
    <w:p w14:paraId="34AB60CC" w14:textId="20C303A5" w:rsidR="000B35DB" w:rsidRDefault="000B35DB" w:rsidP="000B35DB">
      <w:r w:rsidRPr="000B35DB">
        <w:rPr>
          <w:b/>
          <w:bCs/>
        </w:rPr>
        <w:t>Table 1</w:t>
      </w:r>
      <w:r>
        <w:t xml:space="preserve">: Non-comprehensive Open Science databases to post general data, research materials, and supplementary documents. Taken from </w:t>
      </w:r>
      <w:hyperlink r:id="rId25" w:history="1">
        <w:r w:rsidRPr="000B35DB">
          <w:rPr>
            <w:rStyle w:val="Hyperlink"/>
          </w:rPr>
          <w:t>ORE Data Guidelines page</w:t>
        </w:r>
      </w:hyperlink>
      <w:r>
        <w:t>.</w:t>
      </w:r>
    </w:p>
    <w:tbl>
      <w:tblPr>
        <w:tblW w:w="10052" w:type="dxa"/>
        <w:tblInd w:w="113" w:type="dxa"/>
        <w:tblLook w:val="04A0" w:firstRow="1" w:lastRow="0" w:firstColumn="1" w:lastColumn="0" w:noHBand="0" w:noVBand="1"/>
      </w:tblPr>
      <w:tblGrid>
        <w:gridCol w:w="2582"/>
        <w:gridCol w:w="3824"/>
        <w:gridCol w:w="3646"/>
      </w:tblGrid>
      <w:tr w:rsidR="000B35DB" w:rsidRPr="000B35DB" w14:paraId="6A209742" w14:textId="77777777" w:rsidTr="007B235C">
        <w:trPr>
          <w:trHeight w:val="819"/>
        </w:trPr>
        <w:tc>
          <w:tcPr>
            <w:tcW w:w="258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3EB9BA" w14:textId="77777777" w:rsidR="000B35DB" w:rsidRPr="000B35DB" w:rsidRDefault="000B35DB" w:rsidP="000B35DB">
            <w:pPr>
              <w:spacing w:after="0" w:line="240" w:lineRule="auto"/>
              <w:jc w:val="center"/>
              <w:rPr>
                <w:rFonts w:ascii="Arial" w:eastAsia="Times New Roman" w:hAnsi="Arial" w:cs="Arial"/>
                <w:b/>
                <w:bCs/>
                <w:color w:val="404040"/>
                <w:sz w:val="20"/>
                <w:szCs w:val="20"/>
              </w:rPr>
            </w:pPr>
            <w:r w:rsidRPr="000B35DB">
              <w:rPr>
                <w:rFonts w:ascii="Arial" w:eastAsia="Times New Roman" w:hAnsi="Arial" w:cs="Arial"/>
                <w:b/>
                <w:bCs/>
                <w:color w:val="404040"/>
                <w:sz w:val="20"/>
                <w:szCs w:val="20"/>
              </w:rPr>
              <w:t>DATA TYPE</w:t>
            </w:r>
          </w:p>
        </w:tc>
        <w:tc>
          <w:tcPr>
            <w:tcW w:w="3824" w:type="dxa"/>
            <w:tcBorders>
              <w:top w:val="single" w:sz="4" w:space="0" w:color="auto"/>
              <w:left w:val="nil"/>
              <w:bottom w:val="single" w:sz="4" w:space="0" w:color="auto"/>
              <w:right w:val="single" w:sz="4" w:space="0" w:color="auto"/>
            </w:tcBorders>
            <w:shd w:val="clear" w:color="auto" w:fill="auto"/>
            <w:vAlign w:val="center"/>
            <w:hideMark/>
          </w:tcPr>
          <w:p w14:paraId="6D68051C" w14:textId="77777777" w:rsidR="000B35DB" w:rsidRPr="000B35DB" w:rsidRDefault="000B35DB" w:rsidP="000B35DB">
            <w:pPr>
              <w:spacing w:after="0" w:line="240" w:lineRule="auto"/>
              <w:jc w:val="center"/>
              <w:rPr>
                <w:rFonts w:ascii="Arial" w:eastAsia="Times New Roman" w:hAnsi="Arial" w:cs="Arial"/>
                <w:b/>
                <w:bCs/>
                <w:color w:val="404040"/>
                <w:sz w:val="20"/>
                <w:szCs w:val="20"/>
              </w:rPr>
            </w:pPr>
            <w:r w:rsidRPr="000B35DB">
              <w:rPr>
                <w:rFonts w:ascii="Arial" w:eastAsia="Times New Roman" w:hAnsi="Arial" w:cs="Arial"/>
                <w:b/>
                <w:bCs/>
                <w:color w:val="404040"/>
                <w:sz w:val="20"/>
                <w:szCs w:val="20"/>
              </w:rPr>
              <w:t>WHERE TO SUBMIT*</w:t>
            </w:r>
          </w:p>
        </w:tc>
        <w:tc>
          <w:tcPr>
            <w:tcW w:w="3646" w:type="dxa"/>
            <w:tcBorders>
              <w:top w:val="single" w:sz="4" w:space="0" w:color="auto"/>
              <w:left w:val="nil"/>
              <w:bottom w:val="single" w:sz="4" w:space="0" w:color="auto"/>
              <w:right w:val="single" w:sz="4" w:space="0" w:color="auto"/>
            </w:tcBorders>
            <w:shd w:val="clear" w:color="auto" w:fill="auto"/>
            <w:vAlign w:val="center"/>
            <w:hideMark/>
          </w:tcPr>
          <w:p w14:paraId="4A98FCA1" w14:textId="77777777" w:rsidR="000B35DB" w:rsidRPr="000B35DB" w:rsidRDefault="000B35DB" w:rsidP="000B35DB">
            <w:pPr>
              <w:spacing w:after="0" w:line="240" w:lineRule="auto"/>
              <w:jc w:val="center"/>
              <w:rPr>
                <w:rFonts w:ascii="Arial" w:eastAsia="Times New Roman" w:hAnsi="Arial" w:cs="Arial"/>
                <w:b/>
                <w:bCs/>
                <w:color w:val="404040"/>
                <w:sz w:val="20"/>
                <w:szCs w:val="20"/>
              </w:rPr>
            </w:pPr>
            <w:r w:rsidRPr="000B35DB">
              <w:rPr>
                <w:rFonts w:ascii="Arial" w:eastAsia="Times New Roman" w:hAnsi="Arial" w:cs="Arial"/>
                <w:b/>
                <w:bCs/>
                <w:color w:val="404040"/>
                <w:sz w:val="20"/>
                <w:szCs w:val="20"/>
              </w:rPr>
              <w:t>WHAT TO INCLUDE IN THE DATA AVAILABILITY SECTION OF YOUR ARTICLE</w:t>
            </w:r>
          </w:p>
        </w:tc>
      </w:tr>
      <w:tr w:rsidR="000B35DB" w:rsidRPr="000B35DB" w14:paraId="096EC68B" w14:textId="77777777" w:rsidTr="007B235C">
        <w:trPr>
          <w:trHeight w:val="312"/>
        </w:trPr>
        <w:tc>
          <w:tcPr>
            <w:tcW w:w="2582" w:type="dxa"/>
            <w:tcBorders>
              <w:top w:val="nil"/>
              <w:left w:val="single" w:sz="4" w:space="0" w:color="auto"/>
              <w:bottom w:val="single" w:sz="4" w:space="0" w:color="auto"/>
              <w:right w:val="single" w:sz="4" w:space="0" w:color="auto"/>
            </w:tcBorders>
            <w:shd w:val="clear" w:color="auto" w:fill="auto"/>
            <w:vAlign w:val="center"/>
            <w:hideMark/>
          </w:tcPr>
          <w:p w14:paraId="7F57B8F5" w14:textId="77777777" w:rsidR="000B35DB" w:rsidRPr="000B35DB" w:rsidRDefault="000B35DB" w:rsidP="000B35DB">
            <w:pPr>
              <w:spacing w:after="0" w:line="240" w:lineRule="auto"/>
              <w:jc w:val="center"/>
              <w:rPr>
                <w:rFonts w:ascii="Arial" w:eastAsia="Times New Roman" w:hAnsi="Arial" w:cs="Arial"/>
                <w:color w:val="404040"/>
                <w:sz w:val="20"/>
                <w:szCs w:val="20"/>
              </w:rPr>
            </w:pPr>
            <w:r w:rsidRPr="000B35DB">
              <w:rPr>
                <w:rFonts w:ascii="Arial" w:eastAsia="Times New Roman" w:hAnsi="Arial" w:cs="Arial"/>
                <w:color w:val="404040"/>
                <w:sz w:val="20"/>
                <w:szCs w:val="20"/>
              </w:rPr>
              <w:t>Any</w:t>
            </w:r>
          </w:p>
        </w:tc>
        <w:tc>
          <w:tcPr>
            <w:tcW w:w="3824" w:type="dxa"/>
            <w:tcBorders>
              <w:top w:val="nil"/>
              <w:left w:val="nil"/>
              <w:bottom w:val="single" w:sz="4" w:space="0" w:color="auto"/>
              <w:right w:val="single" w:sz="4" w:space="0" w:color="auto"/>
            </w:tcBorders>
            <w:shd w:val="clear" w:color="auto" w:fill="auto"/>
            <w:vAlign w:val="center"/>
            <w:hideMark/>
          </w:tcPr>
          <w:p w14:paraId="635F841D" w14:textId="77777777" w:rsidR="000B35DB" w:rsidRPr="000B35DB" w:rsidRDefault="002B7253" w:rsidP="000B35DB">
            <w:pPr>
              <w:spacing w:after="0" w:line="240" w:lineRule="auto"/>
              <w:jc w:val="center"/>
              <w:rPr>
                <w:rFonts w:ascii="Calibri" w:eastAsia="Times New Roman" w:hAnsi="Calibri" w:cs="Calibri"/>
                <w:color w:val="0563C1"/>
                <w:sz w:val="20"/>
                <w:szCs w:val="20"/>
                <w:u w:val="single"/>
              </w:rPr>
            </w:pPr>
            <w:hyperlink r:id="rId26" w:tgtFrame="_blank" w:history="1">
              <w:r w:rsidR="000B35DB" w:rsidRPr="000B35DB">
                <w:rPr>
                  <w:rFonts w:ascii="Calibri" w:eastAsia="Times New Roman" w:hAnsi="Calibri" w:cs="Calibri"/>
                  <w:color w:val="0563C1"/>
                  <w:sz w:val="20"/>
                  <w:szCs w:val="20"/>
                  <w:u w:val="single"/>
                </w:rPr>
                <w:t>B2Share†</w:t>
              </w:r>
            </w:hyperlink>
          </w:p>
        </w:tc>
        <w:tc>
          <w:tcPr>
            <w:tcW w:w="3646" w:type="dxa"/>
            <w:tcBorders>
              <w:top w:val="nil"/>
              <w:left w:val="nil"/>
              <w:bottom w:val="single" w:sz="4" w:space="0" w:color="auto"/>
              <w:right w:val="single" w:sz="4" w:space="0" w:color="auto"/>
            </w:tcBorders>
            <w:shd w:val="clear" w:color="auto" w:fill="auto"/>
            <w:vAlign w:val="center"/>
            <w:hideMark/>
          </w:tcPr>
          <w:p w14:paraId="625C4924" w14:textId="77777777" w:rsidR="000B35DB" w:rsidRPr="000B35DB" w:rsidRDefault="000B35DB" w:rsidP="000B35DB">
            <w:pPr>
              <w:spacing w:after="0" w:line="240" w:lineRule="auto"/>
              <w:jc w:val="center"/>
              <w:rPr>
                <w:rFonts w:ascii="Arial" w:eastAsia="Times New Roman" w:hAnsi="Arial" w:cs="Arial"/>
                <w:color w:val="404040"/>
                <w:sz w:val="20"/>
                <w:szCs w:val="20"/>
              </w:rPr>
            </w:pPr>
            <w:r w:rsidRPr="000B35DB">
              <w:rPr>
                <w:rFonts w:ascii="Arial" w:eastAsia="Times New Roman" w:hAnsi="Arial" w:cs="Arial"/>
                <w:color w:val="404040"/>
                <w:sz w:val="20"/>
                <w:szCs w:val="20"/>
              </w:rPr>
              <w:t>Title, DOI</w:t>
            </w:r>
          </w:p>
        </w:tc>
      </w:tr>
      <w:tr w:rsidR="000B35DB" w:rsidRPr="000B35DB" w14:paraId="47734078" w14:textId="77777777" w:rsidTr="007B235C">
        <w:trPr>
          <w:trHeight w:val="312"/>
        </w:trPr>
        <w:tc>
          <w:tcPr>
            <w:tcW w:w="2582" w:type="dxa"/>
            <w:tcBorders>
              <w:top w:val="nil"/>
              <w:left w:val="single" w:sz="4" w:space="0" w:color="auto"/>
              <w:bottom w:val="single" w:sz="4" w:space="0" w:color="auto"/>
              <w:right w:val="single" w:sz="4" w:space="0" w:color="auto"/>
            </w:tcBorders>
            <w:shd w:val="clear" w:color="auto" w:fill="auto"/>
            <w:vAlign w:val="center"/>
            <w:hideMark/>
          </w:tcPr>
          <w:p w14:paraId="79C37B83" w14:textId="77777777" w:rsidR="000B35DB" w:rsidRPr="000B35DB" w:rsidRDefault="000B35DB" w:rsidP="000B35DB">
            <w:pPr>
              <w:spacing w:after="0" w:line="240" w:lineRule="auto"/>
              <w:jc w:val="center"/>
              <w:rPr>
                <w:rFonts w:ascii="Arial" w:eastAsia="Times New Roman" w:hAnsi="Arial" w:cs="Arial"/>
                <w:color w:val="404040"/>
                <w:sz w:val="20"/>
                <w:szCs w:val="20"/>
              </w:rPr>
            </w:pPr>
            <w:r w:rsidRPr="000B35DB">
              <w:rPr>
                <w:rFonts w:ascii="Arial" w:eastAsia="Times New Roman" w:hAnsi="Arial" w:cs="Arial"/>
                <w:color w:val="404040"/>
                <w:sz w:val="20"/>
                <w:szCs w:val="20"/>
              </w:rPr>
              <w:t>Any</w:t>
            </w:r>
          </w:p>
        </w:tc>
        <w:tc>
          <w:tcPr>
            <w:tcW w:w="3824" w:type="dxa"/>
            <w:tcBorders>
              <w:top w:val="nil"/>
              <w:left w:val="nil"/>
              <w:bottom w:val="single" w:sz="4" w:space="0" w:color="auto"/>
              <w:right w:val="single" w:sz="4" w:space="0" w:color="auto"/>
            </w:tcBorders>
            <w:shd w:val="clear" w:color="auto" w:fill="auto"/>
            <w:vAlign w:val="center"/>
            <w:hideMark/>
          </w:tcPr>
          <w:p w14:paraId="5B66598F" w14:textId="77777777" w:rsidR="000B35DB" w:rsidRPr="000B35DB" w:rsidRDefault="002B7253" w:rsidP="000B35DB">
            <w:pPr>
              <w:spacing w:after="0" w:line="240" w:lineRule="auto"/>
              <w:jc w:val="center"/>
              <w:rPr>
                <w:rFonts w:ascii="Calibri" w:eastAsia="Times New Roman" w:hAnsi="Calibri" w:cs="Calibri"/>
                <w:color w:val="0563C1"/>
                <w:sz w:val="20"/>
                <w:szCs w:val="20"/>
                <w:u w:val="single"/>
              </w:rPr>
            </w:pPr>
            <w:hyperlink r:id="rId27" w:tgtFrame="_blank" w:history="1">
              <w:r w:rsidR="000B35DB" w:rsidRPr="000B35DB">
                <w:rPr>
                  <w:rFonts w:ascii="Calibri" w:eastAsia="Times New Roman" w:hAnsi="Calibri" w:cs="Calibri"/>
                  <w:color w:val="0563C1"/>
                  <w:sz w:val="20"/>
                  <w:szCs w:val="20"/>
                  <w:u w:val="single"/>
                </w:rPr>
                <w:t>Dryad</w:t>
              </w:r>
            </w:hyperlink>
          </w:p>
        </w:tc>
        <w:tc>
          <w:tcPr>
            <w:tcW w:w="3646" w:type="dxa"/>
            <w:tcBorders>
              <w:top w:val="nil"/>
              <w:left w:val="nil"/>
              <w:bottom w:val="single" w:sz="4" w:space="0" w:color="auto"/>
              <w:right w:val="single" w:sz="4" w:space="0" w:color="auto"/>
            </w:tcBorders>
            <w:shd w:val="clear" w:color="auto" w:fill="auto"/>
            <w:vAlign w:val="center"/>
            <w:hideMark/>
          </w:tcPr>
          <w:p w14:paraId="00869E4A" w14:textId="77777777" w:rsidR="000B35DB" w:rsidRPr="000B35DB" w:rsidRDefault="000B35DB" w:rsidP="000B35DB">
            <w:pPr>
              <w:spacing w:after="0" w:line="240" w:lineRule="auto"/>
              <w:jc w:val="center"/>
              <w:rPr>
                <w:rFonts w:ascii="Arial" w:eastAsia="Times New Roman" w:hAnsi="Arial" w:cs="Arial"/>
                <w:color w:val="404040"/>
                <w:sz w:val="20"/>
                <w:szCs w:val="20"/>
              </w:rPr>
            </w:pPr>
            <w:r w:rsidRPr="000B35DB">
              <w:rPr>
                <w:rFonts w:ascii="Arial" w:eastAsia="Times New Roman" w:hAnsi="Arial" w:cs="Arial"/>
                <w:color w:val="404040"/>
                <w:sz w:val="20"/>
                <w:szCs w:val="20"/>
              </w:rPr>
              <w:t>Title, DOI</w:t>
            </w:r>
          </w:p>
        </w:tc>
      </w:tr>
      <w:tr w:rsidR="000B35DB" w:rsidRPr="000B35DB" w14:paraId="207DF76A" w14:textId="77777777" w:rsidTr="007B235C">
        <w:trPr>
          <w:trHeight w:val="546"/>
        </w:trPr>
        <w:tc>
          <w:tcPr>
            <w:tcW w:w="2582" w:type="dxa"/>
            <w:tcBorders>
              <w:top w:val="nil"/>
              <w:left w:val="single" w:sz="4" w:space="0" w:color="auto"/>
              <w:bottom w:val="single" w:sz="4" w:space="0" w:color="auto"/>
              <w:right w:val="single" w:sz="4" w:space="0" w:color="auto"/>
            </w:tcBorders>
            <w:shd w:val="clear" w:color="auto" w:fill="auto"/>
            <w:vAlign w:val="center"/>
            <w:hideMark/>
          </w:tcPr>
          <w:p w14:paraId="2B7D0F4B" w14:textId="77777777" w:rsidR="000B35DB" w:rsidRPr="000B35DB" w:rsidRDefault="000B35DB" w:rsidP="000B35DB">
            <w:pPr>
              <w:spacing w:after="0" w:line="240" w:lineRule="auto"/>
              <w:jc w:val="center"/>
              <w:rPr>
                <w:rFonts w:ascii="Arial" w:eastAsia="Times New Roman" w:hAnsi="Arial" w:cs="Arial"/>
                <w:color w:val="404040"/>
                <w:sz w:val="20"/>
                <w:szCs w:val="20"/>
              </w:rPr>
            </w:pPr>
            <w:r w:rsidRPr="000B35DB">
              <w:rPr>
                <w:rFonts w:ascii="Arial" w:eastAsia="Times New Roman" w:hAnsi="Arial" w:cs="Arial"/>
                <w:color w:val="404040"/>
                <w:sz w:val="20"/>
                <w:szCs w:val="20"/>
              </w:rPr>
              <w:t>Any, but especially data in SAV and POR formats</w:t>
            </w:r>
          </w:p>
        </w:tc>
        <w:tc>
          <w:tcPr>
            <w:tcW w:w="3824" w:type="dxa"/>
            <w:tcBorders>
              <w:top w:val="nil"/>
              <w:left w:val="nil"/>
              <w:bottom w:val="single" w:sz="4" w:space="0" w:color="auto"/>
              <w:right w:val="single" w:sz="4" w:space="0" w:color="auto"/>
            </w:tcBorders>
            <w:shd w:val="clear" w:color="auto" w:fill="auto"/>
            <w:vAlign w:val="center"/>
            <w:hideMark/>
          </w:tcPr>
          <w:p w14:paraId="77C06B10" w14:textId="77777777" w:rsidR="000B35DB" w:rsidRPr="000B35DB" w:rsidRDefault="002B7253" w:rsidP="000B35DB">
            <w:pPr>
              <w:spacing w:after="0" w:line="240" w:lineRule="auto"/>
              <w:jc w:val="center"/>
              <w:rPr>
                <w:rFonts w:ascii="Calibri" w:eastAsia="Times New Roman" w:hAnsi="Calibri" w:cs="Calibri"/>
                <w:color w:val="0563C1"/>
                <w:sz w:val="20"/>
                <w:szCs w:val="20"/>
                <w:u w:val="single"/>
              </w:rPr>
            </w:pPr>
            <w:hyperlink r:id="rId28" w:tgtFrame="_blank" w:history="1">
              <w:proofErr w:type="spellStart"/>
              <w:r w:rsidR="000B35DB" w:rsidRPr="000B35DB">
                <w:rPr>
                  <w:rFonts w:ascii="Calibri" w:eastAsia="Times New Roman" w:hAnsi="Calibri" w:cs="Calibri"/>
                  <w:color w:val="0563C1"/>
                  <w:sz w:val="20"/>
                  <w:szCs w:val="20"/>
                  <w:u w:val="single"/>
                </w:rPr>
                <w:t>Dataverse</w:t>
              </w:r>
              <w:proofErr w:type="spellEnd"/>
            </w:hyperlink>
          </w:p>
        </w:tc>
        <w:tc>
          <w:tcPr>
            <w:tcW w:w="3646" w:type="dxa"/>
            <w:tcBorders>
              <w:top w:val="nil"/>
              <w:left w:val="nil"/>
              <w:bottom w:val="single" w:sz="4" w:space="0" w:color="auto"/>
              <w:right w:val="single" w:sz="4" w:space="0" w:color="auto"/>
            </w:tcBorders>
            <w:shd w:val="clear" w:color="auto" w:fill="auto"/>
            <w:vAlign w:val="center"/>
            <w:hideMark/>
          </w:tcPr>
          <w:p w14:paraId="2BD83535" w14:textId="77777777" w:rsidR="000B35DB" w:rsidRPr="000B35DB" w:rsidRDefault="000B35DB" w:rsidP="000B35DB">
            <w:pPr>
              <w:spacing w:after="0" w:line="240" w:lineRule="auto"/>
              <w:jc w:val="center"/>
              <w:rPr>
                <w:rFonts w:ascii="Arial" w:eastAsia="Times New Roman" w:hAnsi="Arial" w:cs="Arial"/>
                <w:color w:val="404040"/>
                <w:sz w:val="20"/>
                <w:szCs w:val="20"/>
              </w:rPr>
            </w:pPr>
            <w:r w:rsidRPr="000B35DB">
              <w:rPr>
                <w:rFonts w:ascii="Arial" w:eastAsia="Times New Roman" w:hAnsi="Arial" w:cs="Arial"/>
                <w:color w:val="404040"/>
                <w:sz w:val="20"/>
                <w:szCs w:val="20"/>
              </w:rPr>
              <w:t>Title, DOI</w:t>
            </w:r>
          </w:p>
        </w:tc>
      </w:tr>
      <w:tr w:rsidR="000B35DB" w:rsidRPr="000B35DB" w14:paraId="07B1A474" w14:textId="77777777" w:rsidTr="007B235C">
        <w:trPr>
          <w:trHeight w:val="312"/>
        </w:trPr>
        <w:tc>
          <w:tcPr>
            <w:tcW w:w="2582" w:type="dxa"/>
            <w:tcBorders>
              <w:top w:val="nil"/>
              <w:left w:val="single" w:sz="4" w:space="0" w:color="auto"/>
              <w:bottom w:val="single" w:sz="4" w:space="0" w:color="auto"/>
              <w:right w:val="single" w:sz="4" w:space="0" w:color="auto"/>
            </w:tcBorders>
            <w:shd w:val="clear" w:color="auto" w:fill="auto"/>
            <w:vAlign w:val="center"/>
            <w:hideMark/>
          </w:tcPr>
          <w:p w14:paraId="1B896A16" w14:textId="77777777" w:rsidR="000B35DB" w:rsidRPr="000B35DB" w:rsidRDefault="000B35DB" w:rsidP="000B35DB">
            <w:pPr>
              <w:spacing w:after="0" w:line="240" w:lineRule="auto"/>
              <w:jc w:val="center"/>
              <w:rPr>
                <w:rFonts w:ascii="Arial" w:eastAsia="Times New Roman" w:hAnsi="Arial" w:cs="Arial"/>
                <w:color w:val="404040"/>
                <w:sz w:val="20"/>
                <w:szCs w:val="20"/>
              </w:rPr>
            </w:pPr>
            <w:r w:rsidRPr="000B35DB">
              <w:rPr>
                <w:rFonts w:ascii="Arial" w:eastAsia="Times New Roman" w:hAnsi="Arial" w:cs="Arial"/>
                <w:color w:val="404040"/>
                <w:sz w:val="20"/>
                <w:szCs w:val="20"/>
              </w:rPr>
              <w:t>Any</w:t>
            </w:r>
          </w:p>
        </w:tc>
        <w:tc>
          <w:tcPr>
            <w:tcW w:w="3824" w:type="dxa"/>
            <w:tcBorders>
              <w:top w:val="nil"/>
              <w:left w:val="nil"/>
              <w:bottom w:val="single" w:sz="4" w:space="0" w:color="auto"/>
              <w:right w:val="single" w:sz="4" w:space="0" w:color="auto"/>
            </w:tcBorders>
            <w:shd w:val="clear" w:color="auto" w:fill="auto"/>
            <w:vAlign w:val="center"/>
            <w:hideMark/>
          </w:tcPr>
          <w:p w14:paraId="01B799E6" w14:textId="77777777" w:rsidR="000B35DB" w:rsidRPr="000B35DB" w:rsidRDefault="002B7253" w:rsidP="000B35DB">
            <w:pPr>
              <w:spacing w:after="0" w:line="240" w:lineRule="auto"/>
              <w:jc w:val="center"/>
              <w:rPr>
                <w:rFonts w:ascii="Calibri" w:eastAsia="Times New Roman" w:hAnsi="Calibri" w:cs="Calibri"/>
                <w:color w:val="0563C1"/>
                <w:sz w:val="20"/>
                <w:szCs w:val="20"/>
                <w:u w:val="single"/>
              </w:rPr>
            </w:pPr>
            <w:hyperlink r:id="rId29" w:tgtFrame="_blank" w:history="1">
              <w:r w:rsidR="000B35DB" w:rsidRPr="000B35DB">
                <w:rPr>
                  <w:rFonts w:ascii="Calibri" w:eastAsia="Times New Roman" w:hAnsi="Calibri" w:cs="Calibri"/>
                  <w:color w:val="0563C1"/>
                  <w:sz w:val="20"/>
                  <w:szCs w:val="20"/>
                  <w:u w:val="single"/>
                </w:rPr>
                <w:t>DANS-EASY</w:t>
              </w:r>
            </w:hyperlink>
          </w:p>
        </w:tc>
        <w:tc>
          <w:tcPr>
            <w:tcW w:w="3646" w:type="dxa"/>
            <w:tcBorders>
              <w:top w:val="nil"/>
              <w:left w:val="nil"/>
              <w:bottom w:val="single" w:sz="4" w:space="0" w:color="auto"/>
              <w:right w:val="single" w:sz="4" w:space="0" w:color="auto"/>
            </w:tcBorders>
            <w:shd w:val="clear" w:color="auto" w:fill="auto"/>
            <w:vAlign w:val="center"/>
            <w:hideMark/>
          </w:tcPr>
          <w:p w14:paraId="7B97C01A" w14:textId="77777777" w:rsidR="000B35DB" w:rsidRPr="000B35DB" w:rsidRDefault="000B35DB" w:rsidP="000B35DB">
            <w:pPr>
              <w:spacing w:after="0" w:line="240" w:lineRule="auto"/>
              <w:jc w:val="center"/>
              <w:rPr>
                <w:rFonts w:ascii="Arial" w:eastAsia="Times New Roman" w:hAnsi="Arial" w:cs="Arial"/>
                <w:color w:val="404040"/>
                <w:sz w:val="20"/>
                <w:szCs w:val="20"/>
              </w:rPr>
            </w:pPr>
            <w:r w:rsidRPr="000B35DB">
              <w:rPr>
                <w:rFonts w:ascii="Arial" w:eastAsia="Times New Roman" w:hAnsi="Arial" w:cs="Arial"/>
                <w:color w:val="404040"/>
                <w:sz w:val="20"/>
                <w:szCs w:val="20"/>
              </w:rPr>
              <w:t>Title, DOI</w:t>
            </w:r>
          </w:p>
        </w:tc>
      </w:tr>
      <w:tr w:rsidR="000B35DB" w:rsidRPr="000B35DB" w14:paraId="04390DA5" w14:textId="77777777" w:rsidTr="007B235C">
        <w:trPr>
          <w:trHeight w:val="312"/>
        </w:trPr>
        <w:tc>
          <w:tcPr>
            <w:tcW w:w="2582" w:type="dxa"/>
            <w:tcBorders>
              <w:top w:val="nil"/>
              <w:left w:val="single" w:sz="4" w:space="0" w:color="auto"/>
              <w:bottom w:val="single" w:sz="4" w:space="0" w:color="auto"/>
              <w:right w:val="single" w:sz="4" w:space="0" w:color="auto"/>
            </w:tcBorders>
            <w:shd w:val="clear" w:color="auto" w:fill="auto"/>
            <w:vAlign w:val="center"/>
            <w:hideMark/>
          </w:tcPr>
          <w:p w14:paraId="44FEBC0C" w14:textId="77777777" w:rsidR="000B35DB" w:rsidRPr="000B35DB" w:rsidRDefault="000B35DB" w:rsidP="000B35DB">
            <w:pPr>
              <w:spacing w:after="0" w:line="240" w:lineRule="auto"/>
              <w:jc w:val="center"/>
              <w:rPr>
                <w:rFonts w:ascii="Arial" w:eastAsia="Times New Roman" w:hAnsi="Arial" w:cs="Arial"/>
                <w:color w:val="404040"/>
                <w:sz w:val="20"/>
                <w:szCs w:val="20"/>
              </w:rPr>
            </w:pPr>
            <w:r w:rsidRPr="000B35DB">
              <w:rPr>
                <w:rFonts w:ascii="Arial" w:eastAsia="Times New Roman" w:hAnsi="Arial" w:cs="Arial"/>
                <w:color w:val="404040"/>
                <w:sz w:val="20"/>
                <w:szCs w:val="20"/>
              </w:rPr>
              <w:t>Any</w:t>
            </w:r>
          </w:p>
        </w:tc>
        <w:tc>
          <w:tcPr>
            <w:tcW w:w="3824" w:type="dxa"/>
            <w:tcBorders>
              <w:top w:val="nil"/>
              <w:left w:val="nil"/>
              <w:bottom w:val="single" w:sz="4" w:space="0" w:color="auto"/>
              <w:right w:val="single" w:sz="4" w:space="0" w:color="auto"/>
            </w:tcBorders>
            <w:shd w:val="clear" w:color="auto" w:fill="auto"/>
            <w:vAlign w:val="center"/>
            <w:hideMark/>
          </w:tcPr>
          <w:p w14:paraId="7B810441" w14:textId="77777777" w:rsidR="000B35DB" w:rsidRPr="000B35DB" w:rsidRDefault="002B7253" w:rsidP="000B35DB">
            <w:pPr>
              <w:spacing w:after="0" w:line="240" w:lineRule="auto"/>
              <w:jc w:val="center"/>
              <w:rPr>
                <w:rFonts w:ascii="Calibri" w:eastAsia="Times New Roman" w:hAnsi="Calibri" w:cs="Calibri"/>
                <w:color w:val="0563C1"/>
                <w:sz w:val="20"/>
                <w:szCs w:val="20"/>
                <w:u w:val="single"/>
              </w:rPr>
            </w:pPr>
            <w:hyperlink r:id="rId30" w:tgtFrame="_blank" w:history="1">
              <w:proofErr w:type="spellStart"/>
              <w:r w:rsidR="000B35DB" w:rsidRPr="000B35DB">
                <w:rPr>
                  <w:rFonts w:ascii="Calibri" w:eastAsia="Times New Roman" w:hAnsi="Calibri" w:cs="Calibri"/>
                  <w:color w:val="0563C1"/>
                  <w:sz w:val="20"/>
                  <w:szCs w:val="20"/>
                  <w:u w:val="single"/>
                </w:rPr>
                <w:t>Figshare</w:t>
              </w:r>
              <w:proofErr w:type="spellEnd"/>
              <w:r w:rsidR="000B35DB" w:rsidRPr="000B35DB">
                <w:rPr>
                  <w:rFonts w:ascii="Calibri" w:eastAsia="Times New Roman" w:hAnsi="Calibri" w:cs="Calibri"/>
                  <w:color w:val="0563C1"/>
                  <w:sz w:val="20"/>
                  <w:szCs w:val="20"/>
                  <w:u w:val="single"/>
                </w:rPr>
                <w:t>$</w:t>
              </w:r>
            </w:hyperlink>
          </w:p>
        </w:tc>
        <w:tc>
          <w:tcPr>
            <w:tcW w:w="3646" w:type="dxa"/>
            <w:tcBorders>
              <w:top w:val="nil"/>
              <w:left w:val="nil"/>
              <w:bottom w:val="single" w:sz="4" w:space="0" w:color="auto"/>
              <w:right w:val="single" w:sz="4" w:space="0" w:color="auto"/>
            </w:tcBorders>
            <w:shd w:val="clear" w:color="auto" w:fill="auto"/>
            <w:vAlign w:val="center"/>
            <w:hideMark/>
          </w:tcPr>
          <w:p w14:paraId="1F8D2109" w14:textId="77777777" w:rsidR="000B35DB" w:rsidRPr="000B35DB" w:rsidRDefault="000B35DB" w:rsidP="000B35DB">
            <w:pPr>
              <w:spacing w:after="0" w:line="240" w:lineRule="auto"/>
              <w:jc w:val="center"/>
              <w:rPr>
                <w:rFonts w:ascii="Arial" w:eastAsia="Times New Roman" w:hAnsi="Arial" w:cs="Arial"/>
                <w:color w:val="404040"/>
                <w:sz w:val="20"/>
                <w:szCs w:val="20"/>
              </w:rPr>
            </w:pPr>
            <w:r w:rsidRPr="000B35DB">
              <w:rPr>
                <w:rFonts w:ascii="Arial" w:eastAsia="Times New Roman" w:hAnsi="Arial" w:cs="Arial"/>
                <w:color w:val="404040"/>
                <w:sz w:val="20"/>
                <w:szCs w:val="20"/>
              </w:rPr>
              <w:t>Title, DOI</w:t>
            </w:r>
          </w:p>
        </w:tc>
      </w:tr>
      <w:tr w:rsidR="000B35DB" w:rsidRPr="000B35DB" w14:paraId="5DDCDBD1" w14:textId="77777777" w:rsidTr="007B235C">
        <w:trPr>
          <w:trHeight w:val="546"/>
        </w:trPr>
        <w:tc>
          <w:tcPr>
            <w:tcW w:w="2582" w:type="dxa"/>
            <w:tcBorders>
              <w:top w:val="nil"/>
              <w:left w:val="single" w:sz="4" w:space="0" w:color="auto"/>
              <w:bottom w:val="single" w:sz="4" w:space="0" w:color="auto"/>
              <w:right w:val="single" w:sz="4" w:space="0" w:color="auto"/>
            </w:tcBorders>
            <w:shd w:val="clear" w:color="auto" w:fill="auto"/>
            <w:vAlign w:val="center"/>
            <w:hideMark/>
          </w:tcPr>
          <w:p w14:paraId="1BCD2F56" w14:textId="77777777" w:rsidR="000B35DB" w:rsidRPr="000B35DB" w:rsidRDefault="000B35DB" w:rsidP="000B35DB">
            <w:pPr>
              <w:spacing w:after="0" w:line="240" w:lineRule="auto"/>
              <w:jc w:val="center"/>
              <w:rPr>
                <w:rFonts w:ascii="Arial" w:eastAsia="Times New Roman" w:hAnsi="Arial" w:cs="Arial"/>
                <w:color w:val="404040"/>
                <w:sz w:val="20"/>
                <w:szCs w:val="20"/>
              </w:rPr>
            </w:pPr>
            <w:r w:rsidRPr="000B35DB">
              <w:rPr>
                <w:rFonts w:ascii="Arial" w:eastAsia="Times New Roman" w:hAnsi="Arial" w:cs="Arial"/>
                <w:color w:val="404040"/>
                <w:sz w:val="20"/>
                <w:szCs w:val="20"/>
              </w:rPr>
              <w:t xml:space="preserve">Any, but especially deposits with mixed data, </w:t>
            </w:r>
            <w:proofErr w:type="gramStart"/>
            <w:r w:rsidRPr="000B35DB">
              <w:rPr>
                <w:rFonts w:ascii="Arial" w:eastAsia="Times New Roman" w:hAnsi="Arial" w:cs="Arial"/>
                <w:color w:val="404040"/>
                <w:sz w:val="20"/>
                <w:szCs w:val="20"/>
              </w:rPr>
              <w:t>materials</w:t>
            </w:r>
            <w:proofErr w:type="gramEnd"/>
            <w:r w:rsidRPr="000B35DB">
              <w:rPr>
                <w:rFonts w:ascii="Arial" w:eastAsia="Times New Roman" w:hAnsi="Arial" w:cs="Arial"/>
                <w:color w:val="404040"/>
                <w:sz w:val="20"/>
                <w:szCs w:val="20"/>
              </w:rPr>
              <w:t xml:space="preserve"> and documents</w:t>
            </w:r>
          </w:p>
        </w:tc>
        <w:tc>
          <w:tcPr>
            <w:tcW w:w="3824" w:type="dxa"/>
            <w:tcBorders>
              <w:top w:val="nil"/>
              <w:left w:val="nil"/>
              <w:bottom w:val="single" w:sz="4" w:space="0" w:color="auto"/>
              <w:right w:val="single" w:sz="4" w:space="0" w:color="auto"/>
            </w:tcBorders>
            <w:shd w:val="clear" w:color="auto" w:fill="auto"/>
            <w:vAlign w:val="center"/>
            <w:hideMark/>
          </w:tcPr>
          <w:p w14:paraId="299DB928" w14:textId="77777777" w:rsidR="000B35DB" w:rsidRPr="000B35DB" w:rsidRDefault="002B7253" w:rsidP="000B35DB">
            <w:pPr>
              <w:spacing w:after="0" w:line="240" w:lineRule="auto"/>
              <w:jc w:val="center"/>
              <w:rPr>
                <w:rFonts w:ascii="Calibri" w:eastAsia="Times New Roman" w:hAnsi="Calibri" w:cs="Calibri"/>
                <w:color w:val="0563C1"/>
                <w:sz w:val="20"/>
                <w:szCs w:val="20"/>
                <w:u w:val="single"/>
              </w:rPr>
            </w:pPr>
            <w:hyperlink r:id="rId31" w:tgtFrame="_blank" w:history="1">
              <w:r w:rsidR="000B35DB" w:rsidRPr="000B35DB">
                <w:rPr>
                  <w:rFonts w:ascii="Calibri" w:eastAsia="Times New Roman" w:hAnsi="Calibri" w:cs="Calibri"/>
                  <w:color w:val="0563C1"/>
                  <w:sz w:val="20"/>
                  <w:szCs w:val="20"/>
                  <w:u w:val="single"/>
                </w:rPr>
                <w:t>Open Science Framework†</w:t>
              </w:r>
            </w:hyperlink>
          </w:p>
        </w:tc>
        <w:tc>
          <w:tcPr>
            <w:tcW w:w="3646" w:type="dxa"/>
            <w:tcBorders>
              <w:top w:val="nil"/>
              <w:left w:val="nil"/>
              <w:bottom w:val="single" w:sz="4" w:space="0" w:color="auto"/>
              <w:right w:val="single" w:sz="4" w:space="0" w:color="auto"/>
            </w:tcBorders>
            <w:shd w:val="clear" w:color="auto" w:fill="auto"/>
            <w:vAlign w:val="center"/>
            <w:hideMark/>
          </w:tcPr>
          <w:p w14:paraId="22D4EEE0" w14:textId="77777777" w:rsidR="000B35DB" w:rsidRPr="000B35DB" w:rsidRDefault="000B35DB" w:rsidP="000B35DB">
            <w:pPr>
              <w:spacing w:after="0" w:line="240" w:lineRule="auto"/>
              <w:jc w:val="center"/>
              <w:rPr>
                <w:rFonts w:ascii="Arial" w:eastAsia="Times New Roman" w:hAnsi="Arial" w:cs="Arial"/>
                <w:color w:val="404040"/>
                <w:sz w:val="20"/>
                <w:szCs w:val="20"/>
              </w:rPr>
            </w:pPr>
            <w:r w:rsidRPr="000B35DB">
              <w:rPr>
                <w:rFonts w:ascii="Arial" w:eastAsia="Times New Roman" w:hAnsi="Arial" w:cs="Arial"/>
                <w:color w:val="404040"/>
                <w:sz w:val="20"/>
                <w:szCs w:val="20"/>
              </w:rPr>
              <w:t>Title, DOI</w:t>
            </w:r>
          </w:p>
        </w:tc>
      </w:tr>
      <w:tr w:rsidR="000B35DB" w:rsidRPr="000B35DB" w14:paraId="2D6B9AE8" w14:textId="77777777" w:rsidTr="007B235C">
        <w:trPr>
          <w:trHeight w:val="546"/>
        </w:trPr>
        <w:tc>
          <w:tcPr>
            <w:tcW w:w="2582" w:type="dxa"/>
            <w:tcBorders>
              <w:top w:val="nil"/>
              <w:left w:val="single" w:sz="4" w:space="0" w:color="auto"/>
              <w:bottom w:val="single" w:sz="4" w:space="0" w:color="auto"/>
              <w:right w:val="single" w:sz="4" w:space="0" w:color="auto"/>
            </w:tcBorders>
            <w:shd w:val="clear" w:color="auto" w:fill="auto"/>
            <w:vAlign w:val="center"/>
            <w:hideMark/>
          </w:tcPr>
          <w:p w14:paraId="7CE9D5F6" w14:textId="77777777" w:rsidR="000B35DB" w:rsidRPr="000B35DB" w:rsidRDefault="000B35DB" w:rsidP="000B35DB">
            <w:pPr>
              <w:spacing w:after="0" w:line="240" w:lineRule="auto"/>
              <w:jc w:val="center"/>
              <w:rPr>
                <w:rFonts w:ascii="Arial" w:eastAsia="Times New Roman" w:hAnsi="Arial" w:cs="Arial"/>
                <w:color w:val="404040"/>
                <w:sz w:val="20"/>
                <w:szCs w:val="20"/>
              </w:rPr>
            </w:pPr>
            <w:r w:rsidRPr="000B35DB">
              <w:rPr>
                <w:rFonts w:ascii="Arial" w:eastAsia="Times New Roman" w:hAnsi="Arial" w:cs="Arial"/>
                <w:color w:val="404040"/>
                <w:sz w:val="20"/>
                <w:szCs w:val="20"/>
              </w:rPr>
              <w:t>Any, but especially deposits with mixed data and code</w:t>
            </w:r>
          </w:p>
        </w:tc>
        <w:tc>
          <w:tcPr>
            <w:tcW w:w="3824" w:type="dxa"/>
            <w:tcBorders>
              <w:top w:val="nil"/>
              <w:left w:val="nil"/>
              <w:bottom w:val="single" w:sz="4" w:space="0" w:color="auto"/>
              <w:right w:val="single" w:sz="4" w:space="0" w:color="auto"/>
            </w:tcBorders>
            <w:shd w:val="clear" w:color="auto" w:fill="auto"/>
            <w:vAlign w:val="center"/>
            <w:hideMark/>
          </w:tcPr>
          <w:p w14:paraId="31C233EE" w14:textId="77777777" w:rsidR="000B35DB" w:rsidRPr="000B35DB" w:rsidRDefault="002B7253" w:rsidP="000B35DB">
            <w:pPr>
              <w:spacing w:after="0" w:line="240" w:lineRule="auto"/>
              <w:jc w:val="center"/>
              <w:rPr>
                <w:rFonts w:ascii="Calibri" w:eastAsia="Times New Roman" w:hAnsi="Calibri" w:cs="Calibri"/>
                <w:color w:val="0563C1"/>
                <w:sz w:val="20"/>
                <w:szCs w:val="20"/>
                <w:u w:val="single"/>
              </w:rPr>
            </w:pPr>
            <w:hyperlink r:id="rId32" w:tgtFrame="_blank" w:history="1">
              <w:proofErr w:type="spellStart"/>
              <w:r w:rsidR="000B35DB" w:rsidRPr="000B35DB">
                <w:rPr>
                  <w:rFonts w:ascii="Calibri" w:eastAsia="Times New Roman" w:hAnsi="Calibri" w:cs="Calibri"/>
                  <w:color w:val="0563C1"/>
                  <w:sz w:val="20"/>
                  <w:szCs w:val="20"/>
                  <w:u w:val="single"/>
                </w:rPr>
                <w:t>Zenodo</w:t>
              </w:r>
              <w:proofErr w:type="spellEnd"/>
            </w:hyperlink>
          </w:p>
        </w:tc>
        <w:tc>
          <w:tcPr>
            <w:tcW w:w="3646" w:type="dxa"/>
            <w:tcBorders>
              <w:top w:val="nil"/>
              <w:left w:val="nil"/>
              <w:bottom w:val="single" w:sz="4" w:space="0" w:color="auto"/>
              <w:right w:val="single" w:sz="4" w:space="0" w:color="auto"/>
            </w:tcBorders>
            <w:shd w:val="clear" w:color="auto" w:fill="auto"/>
            <w:vAlign w:val="center"/>
            <w:hideMark/>
          </w:tcPr>
          <w:p w14:paraId="024F0B27" w14:textId="77777777" w:rsidR="000B35DB" w:rsidRPr="000B35DB" w:rsidRDefault="000B35DB" w:rsidP="000B35DB">
            <w:pPr>
              <w:spacing w:after="0" w:line="240" w:lineRule="auto"/>
              <w:jc w:val="center"/>
              <w:rPr>
                <w:rFonts w:ascii="Arial" w:eastAsia="Times New Roman" w:hAnsi="Arial" w:cs="Arial"/>
                <w:color w:val="404040"/>
                <w:sz w:val="20"/>
                <w:szCs w:val="20"/>
              </w:rPr>
            </w:pPr>
            <w:r w:rsidRPr="000B35DB">
              <w:rPr>
                <w:rFonts w:ascii="Arial" w:eastAsia="Times New Roman" w:hAnsi="Arial" w:cs="Arial"/>
                <w:color w:val="404040"/>
                <w:sz w:val="20"/>
                <w:szCs w:val="20"/>
              </w:rPr>
              <w:t>Title, DOI</w:t>
            </w:r>
          </w:p>
        </w:tc>
      </w:tr>
      <w:tr w:rsidR="000B35DB" w:rsidRPr="000B35DB" w14:paraId="75D06DE8" w14:textId="77777777" w:rsidTr="007B235C">
        <w:trPr>
          <w:trHeight w:val="546"/>
        </w:trPr>
        <w:tc>
          <w:tcPr>
            <w:tcW w:w="2582" w:type="dxa"/>
            <w:tcBorders>
              <w:top w:val="nil"/>
              <w:left w:val="single" w:sz="4" w:space="0" w:color="auto"/>
              <w:bottom w:val="single" w:sz="4" w:space="0" w:color="auto"/>
              <w:right w:val="single" w:sz="4" w:space="0" w:color="auto"/>
            </w:tcBorders>
            <w:shd w:val="clear" w:color="auto" w:fill="auto"/>
            <w:vAlign w:val="center"/>
            <w:hideMark/>
          </w:tcPr>
          <w:p w14:paraId="1422718E" w14:textId="77777777" w:rsidR="000B35DB" w:rsidRPr="000B35DB" w:rsidRDefault="000B35DB" w:rsidP="000B35DB">
            <w:pPr>
              <w:spacing w:after="0" w:line="240" w:lineRule="auto"/>
              <w:jc w:val="center"/>
              <w:rPr>
                <w:rFonts w:ascii="Arial" w:eastAsia="Times New Roman" w:hAnsi="Arial" w:cs="Arial"/>
                <w:color w:val="404040"/>
                <w:sz w:val="20"/>
                <w:szCs w:val="20"/>
              </w:rPr>
            </w:pPr>
            <w:r w:rsidRPr="000B35DB">
              <w:rPr>
                <w:rFonts w:ascii="Arial" w:eastAsia="Times New Roman" w:hAnsi="Arial" w:cs="Arial"/>
                <w:color w:val="404040"/>
                <w:sz w:val="20"/>
                <w:szCs w:val="20"/>
              </w:rPr>
              <w:t>Deposits of mixed data and code</w:t>
            </w:r>
          </w:p>
        </w:tc>
        <w:tc>
          <w:tcPr>
            <w:tcW w:w="3824" w:type="dxa"/>
            <w:tcBorders>
              <w:top w:val="nil"/>
              <w:left w:val="nil"/>
              <w:bottom w:val="single" w:sz="4" w:space="0" w:color="auto"/>
              <w:right w:val="single" w:sz="4" w:space="0" w:color="auto"/>
            </w:tcBorders>
            <w:shd w:val="clear" w:color="auto" w:fill="auto"/>
            <w:vAlign w:val="center"/>
            <w:hideMark/>
          </w:tcPr>
          <w:p w14:paraId="086B12B5" w14:textId="77777777" w:rsidR="000B35DB" w:rsidRPr="000B35DB" w:rsidRDefault="002B7253" w:rsidP="000B35DB">
            <w:pPr>
              <w:spacing w:after="0" w:line="240" w:lineRule="auto"/>
              <w:jc w:val="center"/>
              <w:rPr>
                <w:rFonts w:ascii="Calibri" w:eastAsia="Times New Roman" w:hAnsi="Calibri" w:cs="Calibri"/>
                <w:color w:val="0563C1"/>
                <w:sz w:val="20"/>
                <w:szCs w:val="20"/>
                <w:u w:val="single"/>
              </w:rPr>
            </w:pPr>
            <w:hyperlink r:id="rId33" w:tgtFrame="_blank" w:history="1">
              <w:r w:rsidR="000B35DB" w:rsidRPr="000B35DB">
                <w:rPr>
                  <w:rFonts w:ascii="Calibri" w:eastAsia="Times New Roman" w:hAnsi="Calibri" w:cs="Calibri"/>
                  <w:color w:val="0563C1"/>
                  <w:sz w:val="20"/>
                  <w:szCs w:val="20"/>
                  <w:u w:val="single"/>
                </w:rPr>
                <w:t>Code Ocean</w:t>
              </w:r>
            </w:hyperlink>
          </w:p>
        </w:tc>
        <w:tc>
          <w:tcPr>
            <w:tcW w:w="3646" w:type="dxa"/>
            <w:tcBorders>
              <w:top w:val="nil"/>
              <w:left w:val="nil"/>
              <w:bottom w:val="single" w:sz="4" w:space="0" w:color="auto"/>
              <w:right w:val="single" w:sz="4" w:space="0" w:color="auto"/>
            </w:tcBorders>
            <w:shd w:val="clear" w:color="auto" w:fill="auto"/>
            <w:vAlign w:val="center"/>
            <w:hideMark/>
          </w:tcPr>
          <w:p w14:paraId="0EB94D20" w14:textId="77777777" w:rsidR="000B35DB" w:rsidRPr="000B35DB" w:rsidRDefault="000B35DB" w:rsidP="000B35DB">
            <w:pPr>
              <w:spacing w:after="0" w:line="240" w:lineRule="auto"/>
              <w:jc w:val="center"/>
              <w:rPr>
                <w:rFonts w:ascii="Arial" w:eastAsia="Times New Roman" w:hAnsi="Arial" w:cs="Arial"/>
                <w:color w:val="404040"/>
                <w:sz w:val="20"/>
                <w:szCs w:val="20"/>
              </w:rPr>
            </w:pPr>
            <w:r w:rsidRPr="000B35DB">
              <w:rPr>
                <w:rFonts w:ascii="Arial" w:eastAsia="Times New Roman" w:hAnsi="Arial" w:cs="Arial"/>
                <w:color w:val="404040"/>
                <w:sz w:val="20"/>
                <w:szCs w:val="20"/>
              </w:rPr>
              <w:t>Title, DOI, embed code for interactive reanalysis tool</w:t>
            </w:r>
          </w:p>
        </w:tc>
      </w:tr>
      <w:tr w:rsidR="000B35DB" w:rsidRPr="000B35DB" w14:paraId="07333B87" w14:textId="77777777" w:rsidTr="007B235C">
        <w:trPr>
          <w:trHeight w:val="546"/>
        </w:trPr>
        <w:tc>
          <w:tcPr>
            <w:tcW w:w="2582" w:type="dxa"/>
            <w:tcBorders>
              <w:top w:val="nil"/>
              <w:left w:val="single" w:sz="4" w:space="0" w:color="auto"/>
              <w:bottom w:val="single" w:sz="4" w:space="0" w:color="auto"/>
              <w:right w:val="single" w:sz="4" w:space="0" w:color="auto"/>
            </w:tcBorders>
            <w:shd w:val="clear" w:color="auto" w:fill="auto"/>
            <w:vAlign w:val="center"/>
            <w:hideMark/>
          </w:tcPr>
          <w:p w14:paraId="581560B4" w14:textId="77777777" w:rsidR="000B35DB" w:rsidRPr="000B35DB" w:rsidRDefault="000B35DB" w:rsidP="000B35DB">
            <w:pPr>
              <w:spacing w:after="0" w:line="240" w:lineRule="auto"/>
              <w:jc w:val="center"/>
              <w:rPr>
                <w:rFonts w:ascii="Arial" w:eastAsia="Times New Roman" w:hAnsi="Arial" w:cs="Arial"/>
                <w:color w:val="404040"/>
                <w:sz w:val="20"/>
                <w:szCs w:val="20"/>
              </w:rPr>
            </w:pPr>
            <w:r w:rsidRPr="000B35DB">
              <w:rPr>
                <w:rFonts w:ascii="Arial" w:eastAsia="Times New Roman" w:hAnsi="Arial" w:cs="Arial"/>
                <w:color w:val="404040"/>
                <w:sz w:val="20"/>
                <w:szCs w:val="20"/>
              </w:rPr>
              <w:t>Any biological data, but especially data linked to studies in other databases</w:t>
            </w:r>
          </w:p>
        </w:tc>
        <w:tc>
          <w:tcPr>
            <w:tcW w:w="3824" w:type="dxa"/>
            <w:tcBorders>
              <w:top w:val="nil"/>
              <w:left w:val="nil"/>
              <w:bottom w:val="single" w:sz="4" w:space="0" w:color="auto"/>
              <w:right w:val="single" w:sz="4" w:space="0" w:color="auto"/>
            </w:tcBorders>
            <w:shd w:val="clear" w:color="auto" w:fill="auto"/>
            <w:vAlign w:val="center"/>
            <w:hideMark/>
          </w:tcPr>
          <w:p w14:paraId="472BCA4F" w14:textId="77777777" w:rsidR="000B35DB" w:rsidRPr="000B35DB" w:rsidRDefault="002B7253" w:rsidP="000B35DB">
            <w:pPr>
              <w:spacing w:after="0" w:line="240" w:lineRule="auto"/>
              <w:jc w:val="center"/>
              <w:rPr>
                <w:rFonts w:ascii="Calibri" w:eastAsia="Times New Roman" w:hAnsi="Calibri" w:cs="Calibri"/>
                <w:color w:val="0563C1"/>
                <w:sz w:val="20"/>
                <w:szCs w:val="20"/>
                <w:u w:val="single"/>
              </w:rPr>
            </w:pPr>
            <w:hyperlink r:id="rId34" w:tgtFrame="_blank" w:history="1">
              <w:proofErr w:type="spellStart"/>
              <w:r w:rsidR="000B35DB" w:rsidRPr="000B35DB">
                <w:rPr>
                  <w:rFonts w:ascii="Calibri" w:eastAsia="Times New Roman" w:hAnsi="Calibri" w:cs="Calibri"/>
                  <w:color w:val="0563C1"/>
                  <w:sz w:val="20"/>
                  <w:szCs w:val="20"/>
                  <w:u w:val="single"/>
                </w:rPr>
                <w:t>BioStudies</w:t>
              </w:r>
              <w:proofErr w:type="spellEnd"/>
            </w:hyperlink>
          </w:p>
        </w:tc>
        <w:tc>
          <w:tcPr>
            <w:tcW w:w="3646" w:type="dxa"/>
            <w:tcBorders>
              <w:top w:val="nil"/>
              <w:left w:val="nil"/>
              <w:bottom w:val="single" w:sz="4" w:space="0" w:color="auto"/>
              <w:right w:val="single" w:sz="4" w:space="0" w:color="auto"/>
            </w:tcBorders>
            <w:shd w:val="clear" w:color="auto" w:fill="auto"/>
            <w:vAlign w:val="center"/>
            <w:hideMark/>
          </w:tcPr>
          <w:p w14:paraId="75FD0845" w14:textId="77777777" w:rsidR="000B35DB" w:rsidRPr="000B35DB" w:rsidRDefault="000B35DB" w:rsidP="000B35DB">
            <w:pPr>
              <w:spacing w:after="0" w:line="240" w:lineRule="auto"/>
              <w:jc w:val="center"/>
              <w:rPr>
                <w:rFonts w:ascii="Arial" w:eastAsia="Times New Roman" w:hAnsi="Arial" w:cs="Arial"/>
                <w:color w:val="404040"/>
                <w:sz w:val="20"/>
                <w:szCs w:val="20"/>
              </w:rPr>
            </w:pPr>
            <w:r w:rsidRPr="000B35DB">
              <w:rPr>
                <w:rFonts w:ascii="Arial" w:eastAsia="Times New Roman" w:hAnsi="Arial" w:cs="Arial"/>
                <w:color w:val="404040"/>
                <w:sz w:val="20"/>
                <w:szCs w:val="20"/>
              </w:rPr>
              <w:t>Title, accession number</w:t>
            </w:r>
          </w:p>
        </w:tc>
      </w:tr>
      <w:tr w:rsidR="000B35DB" w:rsidRPr="000B35DB" w14:paraId="5AA1F8C8" w14:textId="77777777" w:rsidTr="007B235C">
        <w:trPr>
          <w:trHeight w:val="2573"/>
        </w:trPr>
        <w:tc>
          <w:tcPr>
            <w:tcW w:w="2582" w:type="dxa"/>
            <w:tcBorders>
              <w:top w:val="nil"/>
              <w:left w:val="single" w:sz="4" w:space="0" w:color="auto"/>
              <w:bottom w:val="single" w:sz="4" w:space="0" w:color="auto"/>
              <w:right w:val="single" w:sz="4" w:space="0" w:color="auto"/>
            </w:tcBorders>
            <w:shd w:val="clear" w:color="auto" w:fill="auto"/>
            <w:vAlign w:val="center"/>
            <w:hideMark/>
          </w:tcPr>
          <w:p w14:paraId="537F5247" w14:textId="77777777" w:rsidR="000B35DB" w:rsidRPr="000B35DB" w:rsidRDefault="000B35DB" w:rsidP="000B35DB">
            <w:pPr>
              <w:spacing w:after="0" w:line="240" w:lineRule="auto"/>
              <w:jc w:val="center"/>
              <w:rPr>
                <w:rFonts w:ascii="Arial" w:eastAsia="Times New Roman" w:hAnsi="Arial" w:cs="Arial"/>
                <w:color w:val="404040"/>
                <w:sz w:val="20"/>
                <w:szCs w:val="20"/>
              </w:rPr>
            </w:pPr>
            <w:r w:rsidRPr="000B35DB">
              <w:rPr>
                <w:rFonts w:ascii="Arial" w:eastAsia="Times New Roman" w:hAnsi="Arial" w:cs="Arial"/>
                <w:color w:val="404040"/>
                <w:sz w:val="20"/>
                <w:szCs w:val="20"/>
              </w:rPr>
              <w:t>Research materials</w:t>
            </w:r>
          </w:p>
        </w:tc>
        <w:tc>
          <w:tcPr>
            <w:tcW w:w="3824" w:type="dxa"/>
            <w:tcBorders>
              <w:top w:val="nil"/>
              <w:left w:val="nil"/>
              <w:bottom w:val="single" w:sz="4" w:space="0" w:color="auto"/>
              <w:right w:val="single" w:sz="4" w:space="0" w:color="auto"/>
            </w:tcBorders>
            <w:shd w:val="clear" w:color="auto" w:fill="auto"/>
            <w:vAlign w:val="center"/>
            <w:hideMark/>
          </w:tcPr>
          <w:p w14:paraId="56845C63" w14:textId="77777777" w:rsidR="000B35DB" w:rsidRPr="000B35DB" w:rsidRDefault="000B35DB" w:rsidP="000B35DB">
            <w:pPr>
              <w:spacing w:after="0" w:line="240" w:lineRule="auto"/>
              <w:jc w:val="center"/>
              <w:rPr>
                <w:rFonts w:ascii="Arial" w:eastAsia="Times New Roman" w:hAnsi="Arial" w:cs="Arial"/>
                <w:color w:val="404040"/>
                <w:sz w:val="20"/>
                <w:szCs w:val="20"/>
              </w:rPr>
            </w:pPr>
            <w:r w:rsidRPr="000B35DB">
              <w:rPr>
                <w:rFonts w:ascii="Arial" w:eastAsia="Times New Roman" w:hAnsi="Arial" w:cs="Arial"/>
                <w:color w:val="404040"/>
                <w:sz w:val="20"/>
                <w:szCs w:val="20"/>
              </w:rPr>
              <w:t>Any appropriate public repository, such as </w:t>
            </w:r>
            <w:proofErr w:type="spellStart"/>
            <w:r w:rsidRPr="000B35DB">
              <w:rPr>
                <w:rFonts w:ascii="Arial" w:eastAsia="Times New Roman" w:hAnsi="Arial" w:cs="Arial"/>
                <w:color w:val="004494"/>
                <w:sz w:val="20"/>
                <w:szCs w:val="20"/>
              </w:rPr>
              <w:t>Addgene</w:t>
            </w:r>
            <w:proofErr w:type="spellEnd"/>
            <w:r w:rsidRPr="000B35DB">
              <w:rPr>
                <w:rFonts w:ascii="Arial" w:eastAsia="Times New Roman" w:hAnsi="Arial" w:cs="Arial"/>
                <w:color w:val="404040"/>
                <w:sz w:val="20"/>
                <w:szCs w:val="20"/>
              </w:rPr>
              <w:t>, </w:t>
            </w:r>
            <w:r w:rsidRPr="000B35DB">
              <w:rPr>
                <w:rFonts w:ascii="Arial" w:eastAsia="Times New Roman" w:hAnsi="Arial" w:cs="Arial"/>
                <w:color w:val="004494"/>
                <w:sz w:val="20"/>
                <w:szCs w:val="20"/>
              </w:rPr>
              <w:t>American Type Culture Collection</w:t>
            </w:r>
            <w:r w:rsidRPr="000B35DB">
              <w:rPr>
                <w:rFonts w:ascii="Arial" w:eastAsia="Times New Roman" w:hAnsi="Arial" w:cs="Arial"/>
                <w:color w:val="404040"/>
                <w:sz w:val="20"/>
                <w:szCs w:val="20"/>
              </w:rPr>
              <w:t>, </w:t>
            </w:r>
            <w:r w:rsidRPr="000B35DB">
              <w:rPr>
                <w:rFonts w:ascii="Arial" w:eastAsia="Times New Roman" w:hAnsi="Arial" w:cs="Arial"/>
                <w:color w:val="004494"/>
                <w:sz w:val="20"/>
                <w:szCs w:val="20"/>
              </w:rPr>
              <w:t>Arabidopsis Biological Resource Center</w:t>
            </w:r>
            <w:r w:rsidRPr="000B35DB">
              <w:rPr>
                <w:rFonts w:ascii="Arial" w:eastAsia="Times New Roman" w:hAnsi="Arial" w:cs="Arial"/>
                <w:color w:val="404040"/>
                <w:sz w:val="20"/>
                <w:szCs w:val="20"/>
              </w:rPr>
              <w:t>, </w:t>
            </w:r>
            <w:r w:rsidRPr="000B35DB">
              <w:rPr>
                <w:rFonts w:ascii="Arial" w:eastAsia="Times New Roman" w:hAnsi="Arial" w:cs="Arial"/>
                <w:color w:val="004494"/>
                <w:sz w:val="20"/>
                <w:szCs w:val="20"/>
              </w:rPr>
              <w:t>Bloomington Drosophila Stock Center</w:t>
            </w:r>
            <w:r w:rsidRPr="000B35DB">
              <w:rPr>
                <w:rFonts w:ascii="Arial" w:eastAsia="Times New Roman" w:hAnsi="Arial" w:cs="Arial"/>
                <w:color w:val="404040"/>
                <w:sz w:val="20"/>
                <w:szCs w:val="20"/>
              </w:rPr>
              <w:t>, </w:t>
            </w:r>
            <w:r w:rsidRPr="000B35DB">
              <w:rPr>
                <w:rFonts w:ascii="Arial" w:eastAsia="Times New Roman" w:hAnsi="Arial" w:cs="Arial"/>
                <w:color w:val="004494"/>
                <w:sz w:val="20"/>
                <w:szCs w:val="20"/>
              </w:rPr>
              <w:t>Caenorhabditis Genetics Center</w:t>
            </w:r>
            <w:r w:rsidRPr="000B35DB">
              <w:rPr>
                <w:rFonts w:ascii="Arial" w:eastAsia="Times New Roman" w:hAnsi="Arial" w:cs="Arial"/>
                <w:color w:val="404040"/>
                <w:sz w:val="20"/>
                <w:szCs w:val="20"/>
              </w:rPr>
              <w:t>, </w:t>
            </w:r>
            <w:r w:rsidRPr="000B35DB">
              <w:rPr>
                <w:rFonts w:ascii="Arial" w:eastAsia="Times New Roman" w:hAnsi="Arial" w:cs="Arial"/>
                <w:color w:val="004494"/>
                <w:sz w:val="20"/>
                <w:szCs w:val="20"/>
              </w:rPr>
              <w:t>DSMZ</w:t>
            </w:r>
            <w:r w:rsidRPr="000B35DB">
              <w:rPr>
                <w:rFonts w:ascii="Arial" w:eastAsia="Times New Roman" w:hAnsi="Arial" w:cs="Arial"/>
                <w:color w:val="404040"/>
                <w:sz w:val="20"/>
                <w:szCs w:val="20"/>
              </w:rPr>
              <w:t>, </w:t>
            </w:r>
            <w:r w:rsidRPr="000B35DB">
              <w:rPr>
                <w:rFonts w:ascii="Arial" w:eastAsia="Times New Roman" w:hAnsi="Arial" w:cs="Arial"/>
                <w:color w:val="004494"/>
                <w:sz w:val="20"/>
                <w:szCs w:val="20"/>
              </w:rPr>
              <w:t>European Conditional Mouse Mutagenesis Program</w:t>
            </w:r>
            <w:r w:rsidRPr="000B35DB">
              <w:rPr>
                <w:rFonts w:ascii="Arial" w:eastAsia="Times New Roman" w:hAnsi="Arial" w:cs="Arial"/>
                <w:color w:val="404040"/>
                <w:sz w:val="20"/>
                <w:szCs w:val="20"/>
              </w:rPr>
              <w:t>, </w:t>
            </w:r>
            <w:r w:rsidRPr="000B35DB">
              <w:rPr>
                <w:rFonts w:ascii="Arial" w:eastAsia="Times New Roman" w:hAnsi="Arial" w:cs="Arial"/>
                <w:color w:val="004494"/>
                <w:sz w:val="20"/>
                <w:szCs w:val="20"/>
              </w:rPr>
              <w:t>European Mouse Mutant Archive</w:t>
            </w:r>
            <w:r w:rsidRPr="000B35DB">
              <w:rPr>
                <w:rFonts w:ascii="Arial" w:eastAsia="Times New Roman" w:hAnsi="Arial" w:cs="Arial"/>
                <w:color w:val="404040"/>
                <w:sz w:val="20"/>
                <w:szCs w:val="20"/>
              </w:rPr>
              <w:t>, </w:t>
            </w:r>
            <w:r w:rsidRPr="000B35DB">
              <w:rPr>
                <w:rFonts w:ascii="Arial" w:eastAsia="Times New Roman" w:hAnsi="Arial" w:cs="Arial"/>
                <w:color w:val="004494"/>
                <w:sz w:val="20"/>
                <w:szCs w:val="20"/>
              </w:rPr>
              <w:t>Knockout Mouse Project</w:t>
            </w:r>
            <w:r w:rsidRPr="000B35DB">
              <w:rPr>
                <w:rFonts w:ascii="Arial" w:eastAsia="Times New Roman" w:hAnsi="Arial" w:cs="Arial"/>
                <w:color w:val="404040"/>
                <w:sz w:val="20"/>
                <w:szCs w:val="20"/>
              </w:rPr>
              <w:t>, </w:t>
            </w:r>
            <w:r w:rsidRPr="000B35DB">
              <w:rPr>
                <w:rFonts w:ascii="Arial" w:eastAsia="Times New Roman" w:hAnsi="Arial" w:cs="Arial"/>
                <w:color w:val="004494"/>
                <w:sz w:val="20"/>
                <w:szCs w:val="20"/>
              </w:rPr>
              <w:t>Jackson Laboratory</w:t>
            </w:r>
            <w:r w:rsidRPr="000B35DB">
              <w:rPr>
                <w:rFonts w:ascii="Arial" w:eastAsia="Times New Roman" w:hAnsi="Arial" w:cs="Arial"/>
                <w:color w:val="404040"/>
                <w:sz w:val="20"/>
                <w:szCs w:val="20"/>
              </w:rPr>
              <w:t>, </w:t>
            </w:r>
            <w:r w:rsidRPr="000B35DB">
              <w:rPr>
                <w:rFonts w:ascii="Arial" w:eastAsia="Times New Roman" w:hAnsi="Arial" w:cs="Arial"/>
                <w:color w:val="004494"/>
                <w:sz w:val="20"/>
                <w:szCs w:val="20"/>
              </w:rPr>
              <w:t>Mutant Mouse Regional Resource Centers</w:t>
            </w:r>
            <w:r w:rsidRPr="000B35DB">
              <w:rPr>
                <w:rFonts w:ascii="Arial" w:eastAsia="Times New Roman" w:hAnsi="Arial" w:cs="Arial"/>
                <w:color w:val="404040"/>
                <w:sz w:val="20"/>
                <w:szCs w:val="20"/>
              </w:rPr>
              <w:t>, </w:t>
            </w:r>
            <w:proofErr w:type="spellStart"/>
            <w:proofErr w:type="gramStart"/>
            <w:r w:rsidRPr="000B35DB">
              <w:rPr>
                <w:rFonts w:ascii="Arial" w:eastAsia="Times New Roman" w:hAnsi="Arial" w:cs="Arial"/>
                <w:color w:val="004494"/>
                <w:sz w:val="20"/>
                <w:szCs w:val="20"/>
              </w:rPr>
              <w:t>PlasmID</w:t>
            </w:r>
            <w:proofErr w:type="spellEnd"/>
            <w:proofErr w:type="gramEnd"/>
            <w:r w:rsidRPr="000B35DB">
              <w:rPr>
                <w:rFonts w:ascii="Arial" w:eastAsia="Times New Roman" w:hAnsi="Arial" w:cs="Arial"/>
                <w:color w:val="404040"/>
                <w:sz w:val="20"/>
                <w:szCs w:val="20"/>
              </w:rPr>
              <w:t> and </w:t>
            </w:r>
            <w:r w:rsidRPr="000B35DB">
              <w:rPr>
                <w:rFonts w:ascii="Arial" w:eastAsia="Times New Roman" w:hAnsi="Arial" w:cs="Arial"/>
                <w:color w:val="004494"/>
                <w:sz w:val="20"/>
                <w:szCs w:val="20"/>
              </w:rPr>
              <w:t>RIKEN Bioresource Centre</w:t>
            </w:r>
          </w:p>
        </w:tc>
        <w:tc>
          <w:tcPr>
            <w:tcW w:w="3646" w:type="dxa"/>
            <w:tcBorders>
              <w:top w:val="nil"/>
              <w:left w:val="nil"/>
              <w:bottom w:val="single" w:sz="4" w:space="0" w:color="auto"/>
              <w:right w:val="single" w:sz="4" w:space="0" w:color="auto"/>
            </w:tcBorders>
            <w:shd w:val="clear" w:color="auto" w:fill="auto"/>
            <w:vAlign w:val="center"/>
            <w:hideMark/>
          </w:tcPr>
          <w:p w14:paraId="2ED91FB4" w14:textId="77777777" w:rsidR="000B35DB" w:rsidRPr="000B35DB" w:rsidRDefault="000B35DB" w:rsidP="000B35DB">
            <w:pPr>
              <w:spacing w:after="0" w:line="240" w:lineRule="auto"/>
              <w:jc w:val="center"/>
              <w:rPr>
                <w:rFonts w:ascii="Arial" w:eastAsia="Times New Roman" w:hAnsi="Arial" w:cs="Arial"/>
                <w:color w:val="404040"/>
                <w:sz w:val="20"/>
                <w:szCs w:val="20"/>
              </w:rPr>
            </w:pPr>
            <w:r w:rsidRPr="000B35DB">
              <w:rPr>
                <w:rFonts w:ascii="Arial" w:eastAsia="Times New Roman" w:hAnsi="Arial" w:cs="Arial"/>
                <w:color w:val="404040"/>
                <w:sz w:val="20"/>
                <w:szCs w:val="20"/>
              </w:rPr>
              <w:t>Accession number(s) or unique identifier(s)</w:t>
            </w:r>
          </w:p>
        </w:tc>
      </w:tr>
    </w:tbl>
    <w:p w14:paraId="1AC40409" w14:textId="77777777" w:rsidR="000B35DB" w:rsidRPr="000B35DB" w:rsidRDefault="000B35DB" w:rsidP="000B35DB">
      <w:pPr>
        <w:rPr>
          <w:rFonts w:cstheme="minorHAnsi"/>
          <w:sz w:val="18"/>
          <w:szCs w:val="18"/>
        </w:rPr>
      </w:pPr>
      <w:r w:rsidRPr="000B35DB">
        <w:rPr>
          <w:rFonts w:cstheme="minorHAnsi"/>
          <w:color w:val="404040"/>
          <w:sz w:val="18"/>
          <w:szCs w:val="18"/>
          <w:shd w:val="clear" w:color="auto" w:fill="FFFFFF"/>
        </w:rPr>
        <w:t>* Please note that many repositories have a limit on the size (usually 2 or 5 GB) of single file uploads and charge for larger data files.</w:t>
      </w:r>
      <w:r w:rsidRPr="000B35DB">
        <w:rPr>
          <w:rFonts w:cstheme="minorHAnsi"/>
          <w:color w:val="404040"/>
          <w:sz w:val="18"/>
          <w:szCs w:val="18"/>
        </w:rPr>
        <w:br/>
      </w:r>
      <w:r w:rsidRPr="000B35DB">
        <w:rPr>
          <w:rFonts w:cstheme="minorHAnsi"/>
          <w:color w:val="404040"/>
          <w:sz w:val="18"/>
          <w:szCs w:val="18"/>
          <w:shd w:val="clear" w:color="auto" w:fill="FFFFFF"/>
        </w:rPr>
        <w:t xml:space="preserve">$ If you think your data are suitable for visualization within your article through the </w:t>
      </w:r>
      <w:proofErr w:type="spellStart"/>
      <w:r w:rsidRPr="000B35DB">
        <w:rPr>
          <w:rFonts w:cstheme="minorHAnsi"/>
          <w:color w:val="404040"/>
          <w:sz w:val="18"/>
          <w:szCs w:val="18"/>
          <w:shd w:val="clear" w:color="auto" w:fill="FFFFFF"/>
        </w:rPr>
        <w:t>Figshare</w:t>
      </w:r>
      <w:proofErr w:type="spellEnd"/>
      <w:r w:rsidRPr="000B35DB">
        <w:rPr>
          <w:rFonts w:cstheme="minorHAnsi"/>
          <w:color w:val="404040"/>
          <w:sz w:val="18"/>
          <w:szCs w:val="18"/>
          <w:shd w:val="clear" w:color="auto" w:fill="FFFFFF"/>
        </w:rPr>
        <w:t xml:space="preserve"> viewer, please </w:t>
      </w:r>
      <w:hyperlink r:id="rId35" w:history="1">
        <w:r w:rsidRPr="000B35DB">
          <w:rPr>
            <w:rStyle w:val="Hyperlink"/>
            <w:rFonts w:cstheme="minorHAnsi"/>
            <w:color w:val="004494"/>
            <w:sz w:val="18"/>
            <w:szCs w:val="18"/>
            <w:shd w:val="clear" w:color="auto" w:fill="FFFFFF"/>
          </w:rPr>
          <w:t>contact us</w:t>
        </w:r>
      </w:hyperlink>
      <w:r w:rsidRPr="000B35DB">
        <w:rPr>
          <w:rFonts w:cstheme="minorHAnsi"/>
          <w:color w:val="404040"/>
          <w:sz w:val="18"/>
          <w:szCs w:val="18"/>
          <w:shd w:val="clear" w:color="auto" w:fill="FFFFFF"/>
        </w:rPr>
        <w:t>.</w:t>
      </w:r>
      <w:r w:rsidRPr="000B35DB">
        <w:rPr>
          <w:rFonts w:cstheme="minorHAnsi"/>
          <w:color w:val="404040"/>
          <w:sz w:val="18"/>
          <w:szCs w:val="18"/>
        </w:rPr>
        <w:br/>
      </w:r>
      <w:r w:rsidRPr="000B35DB">
        <w:rPr>
          <w:rFonts w:cstheme="minorHAnsi"/>
          <w:color w:val="404040"/>
          <w:sz w:val="18"/>
          <w:szCs w:val="18"/>
          <w:shd w:val="clear" w:color="auto" w:fill="FFFFFF"/>
        </w:rPr>
        <w:t>† Deposits must be made public and your project must be registered to ensure that a record will remain persistent and unchangeable.</w:t>
      </w:r>
    </w:p>
    <w:p w14:paraId="0FF9496F" w14:textId="77777777" w:rsidR="000B35DB" w:rsidRDefault="000B35DB" w:rsidP="000B35DB"/>
    <w:p w14:paraId="131DF95D" w14:textId="16AB7EF2" w:rsidR="77B696BB" w:rsidRDefault="77B696BB" w:rsidP="240EBD72">
      <w:pPr>
        <w:pStyle w:val="ListParagraph"/>
        <w:numPr>
          <w:ilvl w:val="1"/>
          <w:numId w:val="10"/>
        </w:numPr>
      </w:pPr>
      <w:r w:rsidRPr="240EBD72">
        <w:rPr>
          <w:b/>
          <w:bCs/>
        </w:rPr>
        <w:lastRenderedPageBreak/>
        <w:t>Database Search</w:t>
      </w:r>
      <w:r w:rsidR="0473A73C" w:rsidRPr="240EBD72">
        <w:rPr>
          <w:b/>
          <w:bCs/>
        </w:rPr>
        <w:t xml:space="preserve"> using </w:t>
      </w:r>
      <w:r w:rsidR="0722D41D" w:rsidRPr="240EBD72">
        <w:rPr>
          <w:b/>
          <w:bCs/>
        </w:rPr>
        <w:t>J</w:t>
      </w:r>
      <w:r w:rsidR="0473A73C" w:rsidRPr="240EBD72">
        <w:rPr>
          <w:b/>
          <w:bCs/>
        </w:rPr>
        <w:t xml:space="preserve">uxtaposed </w:t>
      </w:r>
      <w:r w:rsidR="00B801CA" w:rsidRPr="240EBD72">
        <w:rPr>
          <w:b/>
          <w:bCs/>
        </w:rPr>
        <w:t>S</w:t>
      </w:r>
      <w:r w:rsidR="0473A73C" w:rsidRPr="240EBD72">
        <w:rPr>
          <w:b/>
          <w:bCs/>
        </w:rPr>
        <w:t xml:space="preserve">earch </w:t>
      </w:r>
      <w:r w:rsidR="07C604B9" w:rsidRPr="240EBD72">
        <w:rPr>
          <w:b/>
          <w:bCs/>
        </w:rPr>
        <w:t>E</w:t>
      </w:r>
      <w:r w:rsidR="0473A73C" w:rsidRPr="240EBD72">
        <w:rPr>
          <w:b/>
          <w:bCs/>
        </w:rPr>
        <w:t>ngines</w:t>
      </w:r>
      <w:r w:rsidR="1B1B9B30" w:rsidRPr="240EBD72">
        <w:rPr>
          <w:b/>
          <w:bCs/>
        </w:rPr>
        <w:t xml:space="preserve"> UI</w:t>
      </w:r>
      <w:r w:rsidRPr="240EBD72">
        <w:rPr>
          <w:b/>
          <w:bCs/>
        </w:rPr>
        <w:t>:</w:t>
      </w:r>
    </w:p>
    <w:p w14:paraId="709A799B" w14:textId="5C716BA1" w:rsidR="5D4D0E67" w:rsidRDefault="5D4D0E67" w:rsidP="240EBD72">
      <w:pPr>
        <w:pStyle w:val="ListParagraph"/>
        <w:numPr>
          <w:ilvl w:val="2"/>
          <w:numId w:val="10"/>
        </w:numPr>
        <w:rPr>
          <w:rFonts w:eastAsiaTheme="minorEastAsia"/>
        </w:rPr>
      </w:pPr>
      <w:r w:rsidRPr="240EBD72">
        <w:t xml:space="preserve">The data structure will be a </w:t>
      </w:r>
      <w:r w:rsidRPr="240EBD72">
        <w:rPr>
          <w:b/>
          <w:bCs/>
        </w:rPr>
        <w:t>WDAG with a variety topological search tools</w:t>
      </w:r>
      <w:r w:rsidRPr="240EBD72">
        <w:t xml:space="preserve"> to allow for more freely associative connections between ideas. </w:t>
      </w:r>
    </w:p>
    <w:p w14:paraId="6ABACEAF" w14:textId="7ED62B7A" w:rsidR="77B696BB" w:rsidRDefault="77B696BB" w:rsidP="240EBD72">
      <w:pPr>
        <w:pStyle w:val="ListParagraph"/>
        <w:numPr>
          <w:ilvl w:val="3"/>
          <w:numId w:val="10"/>
        </w:numPr>
      </w:pPr>
      <w:r w:rsidRPr="240EBD72">
        <w:t>Sheaf</w:t>
      </w:r>
      <w:r w:rsidR="0A087D33" w:rsidRPr="240EBD72">
        <w:t xml:space="preserve"> </w:t>
      </w:r>
      <w:r w:rsidR="7B0010D4" w:rsidRPr="240EBD72">
        <w:t xml:space="preserve">data fusion </w:t>
      </w:r>
      <w:r w:rsidR="16220460" w:rsidRPr="240EBD72">
        <w:t>can create interesting summaries of large data structures that can help with generating</w:t>
      </w:r>
      <w:r w:rsidR="0E04F51E" w:rsidRPr="240EBD72">
        <w:t xml:space="preserve"> </w:t>
      </w:r>
      <w:r w:rsidR="16220460" w:rsidRPr="240EBD72">
        <w:t>ideas</w:t>
      </w:r>
      <w:r w:rsidR="248845E1" w:rsidRPr="240EBD72">
        <w:t xml:space="preserve"> and </w:t>
      </w:r>
      <w:r w:rsidR="2528FC2E" w:rsidRPr="240EBD72">
        <w:t xml:space="preserve">provide </w:t>
      </w:r>
      <w:r w:rsidR="248845E1" w:rsidRPr="240EBD72">
        <w:t>novel ways of framing searches for greater resolution.</w:t>
      </w:r>
    </w:p>
    <w:p w14:paraId="1F9E5A48" w14:textId="507489A0" w:rsidR="7B0010D4" w:rsidRDefault="7B0010D4" w:rsidP="240EBD72">
      <w:pPr>
        <w:pStyle w:val="ListParagraph"/>
        <w:numPr>
          <w:ilvl w:val="2"/>
          <w:numId w:val="10"/>
        </w:numPr>
      </w:pPr>
      <w:r w:rsidRPr="240EBD72">
        <w:t>Machine Learning search algorith</w:t>
      </w:r>
      <w:r w:rsidR="159DD23E" w:rsidRPr="240EBD72">
        <w:t xml:space="preserve">ms </w:t>
      </w:r>
      <w:r w:rsidR="7038D23D" w:rsidRPr="240EBD72">
        <w:t>can</w:t>
      </w:r>
      <w:r w:rsidR="52CE9621" w:rsidRPr="240EBD72">
        <w:t xml:space="preserve"> </w:t>
      </w:r>
      <w:r w:rsidR="159DD23E" w:rsidRPr="240EBD72">
        <w:t xml:space="preserve">learn to create relational associations and offer a potentially more contextual </w:t>
      </w:r>
      <w:r w:rsidR="701259B9" w:rsidRPr="240EBD72">
        <w:t>and focused search function.</w:t>
      </w:r>
    </w:p>
    <w:p w14:paraId="60A14BFC" w14:textId="633B011F" w:rsidR="002C05A5" w:rsidRDefault="002C05A5" w:rsidP="002C05A5">
      <w:pPr>
        <w:pStyle w:val="ListParagraph"/>
        <w:numPr>
          <w:ilvl w:val="2"/>
          <w:numId w:val="10"/>
        </w:numPr>
      </w:pPr>
      <w:r>
        <w:t>Traditional</w:t>
      </w:r>
      <w:r w:rsidR="159DD23E" w:rsidRPr="240EBD72">
        <w:t xml:space="preserve"> keyword searches</w:t>
      </w:r>
      <w:r w:rsidR="00241B87">
        <w:t>.</w:t>
      </w:r>
    </w:p>
    <w:p w14:paraId="69A6DCB3" w14:textId="7785476D" w:rsidR="005F5C87" w:rsidRPr="00A70660" w:rsidRDefault="00A70660" w:rsidP="005F5C87">
      <w:pPr>
        <w:pStyle w:val="ListParagraph"/>
        <w:numPr>
          <w:ilvl w:val="1"/>
          <w:numId w:val="10"/>
        </w:numPr>
        <w:rPr>
          <w:b/>
          <w:bCs/>
        </w:rPr>
      </w:pPr>
      <w:r>
        <w:rPr>
          <w:b/>
          <w:bCs/>
        </w:rPr>
        <w:t>Minimum Viable Product (</w:t>
      </w:r>
      <w:r w:rsidR="005F5C87" w:rsidRPr="00A70660">
        <w:rPr>
          <w:b/>
          <w:bCs/>
        </w:rPr>
        <w:t>MVP</w:t>
      </w:r>
      <w:r>
        <w:rPr>
          <w:b/>
          <w:bCs/>
        </w:rPr>
        <w:t>)</w:t>
      </w:r>
      <w:r w:rsidR="005F5C87" w:rsidRPr="00A70660">
        <w:rPr>
          <w:b/>
          <w:bCs/>
        </w:rPr>
        <w:t>:</w:t>
      </w:r>
    </w:p>
    <w:p w14:paraId="572BA89C" w14:textId="77777777" w:rsidR="006E5747" w:rsidRDefault="006E5747" w:rsidP="005F5C87">
      <w:pPr>
        <w:pStyle w:val="ListParagraph"/>
        <w:numPr>
          <w:ilvl w:val="2"/>
          <w:numId w:val="10"/>
        </w:numPr>
      </w:pPr>
      <w:r>
        <w:t xml:space="preserve">A webpage that displays a network with all research Reputation calculated.  </w:t>
      </w:r>
    </w:p>
    <w:p w14:paraId="5B401841" w14:textId="1061B7C0" w:rsidR="006E5747" w:rsidRDefault="006E5747" w:rsidP="005F5C87">
      <w:pPr>
        <w:pStyle w:val="ListParagraph"/>
        <w:numPr>
          <w:ilvl w:val="2"/>
          <w:numId w:val="10"/>
        </w:numPr>
      </w:pPr>
      <w:r>
        <w:t xml:space="preserve">A paper submit form that </w:t>
      </w:r>
      <w:r w:rsidR="00E152BD">
        <w:t xml:space="preserve">checks credentials and </w:t>
      </w:r>
      <w:r>
        <w:t>enters the paper into the WDAG of all existing papers.</w:t>
      </w:r>
    </w:p>
    <w:p w14:paraId="719AE76F" w14:textId="77777777" w:rsidR="007730B6" w:rsidRDefault="006E5747" w:rsidP="005F5C87">
      <w:pPr>
        <w:pStyle w:val="ListParagraph"/>
        <w:numPr>
          <w:ilvl w:val="2"/>
          <w:numId w:val="10"/>
        </w:numPr>
      </w:pPr>
      <w:r>
        <w:t xml:space="preserve">The paper </w:t>
      </w:r>
      <w:r w:rsidR="007730B6">
        <w:t>will be searchable.</w:t>
      </w:r>
    </w:p>
    <w:p w14:paraId="0115E408" w14:textId="77777777" w:rsidR="007730B6" w:rsidRDefault="007730B6" w:rsidP="007730B6">
      <w:pPr>
        <w:pStyle w:val="ListParagraph"/>
        <w:numPr>
          <w:ilvl w:val="2"/>
          <w:numId w:val="10"/>
        </w:numPr>
      </w:pPr>
      <w:r>
        <w:t>The paper will be able to attract reviewers.</w:t>
      </w:r>
    </w:p>
    <w:p w14:paraId="75A6EC9D" w14:textId="78D6EC29" w:rsidR="00D55EA3" w:rsidRDefault="007730B6" w:rsidP="00D55EA3">
      <w:pPr>
        <w:pStyle w:val="ListParagraph"/>
        <w:numPr>
          <w:ilvl w:val="2"/>
          <w:numId w:val="10"/>
        </w:numPr>
      </w:pPr>
      <w:r>
        <w:t xml:space="preserve">The paper will be able to have +/- </w:t>
      </w:r>
      <w:r w:rsidR="0025444A">
        <w:t>reputation</w:t>
      </w:r>
      <w:r>
        <w:t xml:space="preserve"> based on solidness, and innovativeness. </w:t>
      </w:r>
      <w:r w:rsidR="006E5747">
        <w:t xml:space="preserve">  </w:t>
      </w:r>
    </w:p>
    <w:p w14:paraId="682ECEE3" w14:textId="77777777" w:rsidR="00D55EA3" w:rsidRPr="00D55EA3" w:rsidRDefault="00D55EA3" w:rsidP="00D55EA3">
      <w:pPr>
        <w:pStyle w:val="ListParagraph"/>
        <w:ind w:left="2160"/>
      </w:pPr>
    </w:p>
    <w:p w14:paraId="65C95440" w14:textId="77BABDD5" w:rsidR="240EBD72" w:rsidRDefault="240EBD72" w:rsidP="240EBD72"/>
    <w:p w14:paraId="521186CB" w14:textId="056D01AD" w:rsidR="00D64DA3" w:rsidRDefault="00D64DA3" w:rsidP="240EBD72"/>
    <w:p w14:paraId="41E5FADA" w14:textId="2ED54F18" w:rsidR="00D64DA3" w:rsidRDefault="00D64DA3" w:rsidP="240EBD72"/>
    <w:p w14:paraId="484813A6" w14:textId="1026AF88" w:rsidR="00D64DA3" w:rsidRDefault="00D64DA3" w:rsidP="240EBD72"/>
    <w:p w14:paraId="3728C149" w14:textId="318BCEEF" w:rsidR="00D64DA3" w:rsidRDefault="00D64DA3" w:rsidP="240EBD72"/>
    <w:p w14:paraId="5B8E7041" w14:textId="027547C2" w:rsidR="00D64DA3" w:rsidRDefault="00D64DA3" w:rsidP="240EBD72"/>
    <w:p w14:paraId="684E7E4B" w14:textId="264FF285" w:rsidR="00D64DA3" w:rsidRDefault="00D64DA3" w:rsidP="240EBD72"/>
    <w:p w14:paraId="641798AE" w14:textId="7849262C" w:rsidR="00D64DA3" w:rsidRDefault="00D64DA3" w:rsidP="240EBD72"/>
    <w:p w14:paraId="294A5375" w14:textId="23707185" w:rsidR="00D64DA3" w:rsidRDefault="00D64DA3" w:rsidP="240EBD72"/>
    <w:p w14:paraId="2BBFAFC5" w14:textId="73C6D1BC" w:rsidR="00D64DA3" w:rsidRDefault="00D64DA3" w:rsidP="240EBD72"/>
    <w:p w14:paraId="2D6909D7" w14:textId="31AB505A" w:rsidR="00D64DA3" w:rsidRDefault="00D64DA3" w:rsidP="240EBD72"/>
    <w:p w14:paraId="14365EF8" w14:textId="04E61482" w:rsidR="00D64DA3" w:rsidRDefault="00D64DA3" w:rsidP="240EBD72"/>
    <w:p w14:paraId="09AD6C7D" w14:textId="5D279FCC" w:rsidR="00D64DA3" w:rsidRDefault="00D64DA3" w:rsidP="240EBD72"/>
    <w:p w14:paraId="542A2B47" w14:textId="77777777" w:rsidR="00D64DA3" w:rsidRDefault="00D64DA3" w:rsidP="240EBD72"/>
    <w:p w14:paraId="1FD2D8D2" w14:textId="738E6C18" w:rsidR="240EBD72" w:rsidRDefault="240EBD72" w:rsidP="240EBD72">
      <w:pPr>
        <w:rPr>
          <w:b/>
          <w:bCs/>
        </w:rPr>
      </w:pPr>
    </w:p>
    <w:p w14:paraId="7633E2F7" w14:textId="77777777" w:rsidR="00572D7F" w:rsidRDefault="00572D7F" w:rsidP="240EBD72">
      <w:pPr>
        <w:rPr>
          <w:b/>
          <w:bCs/>
        </w:rPr>
      </w:pPr>
    </w:p>
    <w:p w14:paraId="4E177D63" w14:textId="77777777" w:rsidR="007B235C" w:rsidRDefault="007B235C" w:rsidP="240EBD72">
      <w:pPr>
        <w:rPr>
          <w:b/>
          <w:bCs/>
        </w:rPr>
      </w:pPr>
    </w:p>
    <w:p w14:paraId="7DF0C5D8" w14:textId="77777777" w:rsidR="007B235C" w:rsidRDefault="007B235C" w:rsidP="240EBD72">
      <w:pPr>
        <w:rPr>
          <w:b/>
          <w:bCs/>
        </w:rPr>
      </w:pPr>
    </w:p>
    <w:p w14:paraId="18E0DAAA" w14:textId="76322CE2" w:rsidR="007B235C" w:rsidRDefault="007B235C" w:rsidP="240EBD72">
      <w:pPr>
        <w:rPr>
          <w:ins w:id="31" w:author="Jonathan Kung" w:date="2022-02-02T23:12:00Z"/>
          <w:b/>
          <w:bCs/>
        </w:rPr>
        <w:sectPr w:rsidR="007B235C">
          <w:headerReference w:type="default" r:id="rId36"/>
          <w:footerReference w:type="default" r:id="rId37"/>
          <w:pgSz w:w="12240" w:h="15840"/>
          <w:pgMar w:top="720" w:right="720" w:bottom="720" w:left="720" w:header="720" w:footer="720" w:gutter="0"/>
          <w:cols w:space="720"/>
          <w:docGrid w:linePitch="360"/>
        </w:sectPr>
      </w:pPr>
    </w:p>
    <w:p w14:paraId="7C072FA6" w14:textId="022F12D2" w:rsidR="487DEEEB" w:rsidRDefault="487DEEEB" w:rsidP="240EBD72">
      <w:pPr>
        <w:rPr>
          <w:b/>
          <w:bCs/>
        </w:rPr>
      </w:pPr>
      <w:r w:rsidRPr="002D62E0">
        <w:rPr>
          <w:rStyle w:val="Heading4Char"/>
        </w:rPr>
        <w:lastRenderedPageBreak/>
        <w:t>Rough Outline of Basic Tooling Requirements to Code</w:t>
      </w:r>
      <w:r w:rsidRPr="240EBD72">
        <w:rPr>
          <w:b/>
          <w:bCs/>
        </w:rPr>
        <w:t>:</w:t>
      </w:r>
    </w:p>
    <w:p w14:paraId="2924E25B" w14:textId="381AE2A9" w:rsidR="5AF99A08" w:rsidRDefault="5AF99A08" w:rsidP="240EBD72">
      <w:pPr>
        <w:rPr>
          <w:rFonts w:ascii="Calibri" w:eastAsia="Calibri" w:hAnsi="Calibri" w:cs="Calibri"/>
          <w:color w:val="222222"/>
          <w:sz w:val="20"/>
          <w:szCs w:val="20"/>
        </w:rPr>
      </w:pPr>
      <w:r w:rsidRPr="240EBD72">
        <w:rPr>
          <w:rFonts w:ascii="Calibri" w:eastAsia="Calibri" w:hAnsi="Calibri" w:cs="Calibri"/>
          <w:color w:val="222222"/>
          <w:sz w:val="20"/>
          <w:szCs w:val="20"/>
        </w:rPr>
        <w:t>Services categorized by use case:</w:t>
      </w:r>
      <w:r>
        <w:br/>
      </w:r>
      <w:r>
        <w:br/>
      </w:r>
      <w:r w:rsidRPr="240EBD72">
        <w:rPr>
          <w:rFonts w:ascii="Calibri" w:eastAsia="Calibri" w:hAnsi="Calibri" w:cs="Calibri"/>
          <w:color w:val="222222"/>
          <w:sz w:val="20"/>
          <w:szCs w:val="20"/>
        </w:rPr>
        <w:t>Use Case: Import raw content</w:t>
      </w:r>
      <w:r>
        <w:br/>
      </w:r>
      <w:r w:rsidRPr="240EBD72">
        <w:rPr>
          <w:rFonts w:ascii="Calibri" w:eastAsia="Calibri" w:hAnsi="Calibri" w:cs="Calibri"/>
          <w:color w:val="222222"/>
          <w:sz w:val="20"/>
          <w:szCs w:val="20"/>
        </w:rPr>
        <w:t>Operations:</w:t>
      </w:r>
      <w:r>
        <w:br/>
      </w:r>
      <w:r w:rsidRPr="240EBD72">
        <w:rPr>
          <w:rFonts w:ascii="Calibri" w:eastAsia="Calibri" w:hAnsi="Calibri" w:cs="Calibri"/>
          <w:color w:val="222222"/>
          <w:sz w:val="20"/>
          <w:szCs w:val="20"/>
        </w:rPr>
        <w:t>- Upload raw content</w:t>
      </w:r>
      <w:r>
        <w:br/>
      </w:r>
      <w:r w:rsidRPr="240EBD72">
        <w:rPr>
          <w:rFonts w:ascii="Calibri" w:eastAsia="Calibri" w:hAnsi="Calibri" w:cs="Calibri"/>
          <w:color w:val="222222"/>
          <w:sz w:val="20"/>
          <w:szCs w:val="20"/>
        </w:rPr>
        <w:t>- or receive request to download raw content</w:t>
      </w:r>
      <w:r>
        <w:br/>
      </w:r>
      <w:r w:rsidRPr="240EBD72">
        <w:rPr>
          <w:rFonts w:ascii="Calibri" w:eastAsia="Calibri" w:hAnsi="Calibri" w:cs="Calibri"/>
          <w:color w:val="222222"/>
          <w:sz w:val="20"/>
          <w:szCs w:val="20"/>
        </w:rPr>
        <w:t>- Extract metadata</w:t>
      </w:r>
      <w:r>
        <w:br/>
      </w:r>
      <w:r w:rsidRPr="240EBD72">
        <w:rPr>
          <w:rFonts w:ascii="Calibri" w:eastAsia="Calibri" w:hAnsi="Calibri" w:cs="Calibri"/>
          <w:color w:val="222222"/>
          <w:sz w:val="20"/>
          <w:szCs w:val="20"/>
        </w:rPr>
        <w:t>- Store metadata</w:t>
      </w:r>
      <w:r>
        <w:br/>
      </w:r>
      <w:r w:rsidRPr="240EBD72">
        <w:rPr>
          <w:rFonts w:ascii="Calibri" w:eastAsia="Calibri" w:hAnsi="Calibri" w:cs="Calibri"/>
          <w:color w:val="222222"/>
          <w:sz w:val="20"/>
          <w:szCs w:val="20"/>
        </w:rPr>
        <w:t>- Extract content</w:t>
      </w:r>
      <w:r>
        <w:br/>
      </w:r>
      <w:r w:rsidRPr="240EBD72">
        <w:rPr>
          <w:rFonts w:ascii="Calibri" w:eastAsia="Calibri" w:hAnsi="Calibri" w:cs="Calibri"/>
          <w:color w:val="222222"/>
          <w:sz w:val="20"/>
          <w:szCs w:val="20"/>
        </w:rPr>
        <w:t>- Store content</w:t>
      </w:r>
      <w:r>
        <w:br/>
      </w:r>
      <w:r>
        <w:br/>
      </w:r>
      <w:r w:rsidRPr="240EBD72">
        <w:rPr>
          <w:rFonts w:ascii="Calibri" w:eastAsia="Calibri" w:hAnsi="Calibri" w:cs="Calibri"/>
          <w:color w:val="222222"/>
          <w:sz w:val="20"/>
          <w:szCs w:val="20"/>
        </w:rPr>
        <w:t>Use Case: Serve raw content</w:t>
      </w:r>
      <w:r>
        <w:br/>
      </w:r>
      <w:r w:rsidRPr="240EBD72">
        <w:rPr>
          <w:rFonts w:ascii="Calibri" w:eastAsia="Calibri" w:hAnsi="Calibri" w:cs="Calibri"/>
          <w:color w:val="222222"/>
          <w:sz w:val="20"/>
          <w:szCs w:val="20"/>
        </w:rPr>
        <w:t>Operations:</w:t>
      </w:r>
      <w:r>
        <w:br/>
      </w:r>
      <w:r w:rsidRPr="240EBD72">
        <w:rPr>
          <w:rFonts w:ascii="Calibri" w:eastAsia="Calibri" w:hAnsi="Calibri" w:cs="Calibri"/>
          <w:color w:val="222222"/>
          <w:sz w:val="20"/>
          <w:szCs w:val="20"/>
        </w:rPr>
        <w:t>- Receive requests for specific content</w:t>
      </w:r>
      <w:r>
        <w:br/>
      </w:r>
      <w:r w:rsidRPr="240EBD72">
        <w:rPr>
          <w:rFonts w:ascii="Calibri" w:eastAsia="Calibri" w:hAnsi="Calibri" w:cs="Calibri"/>
          <w:color w:val="222222"/>
          <w:sz w:val="20"/>
          <w:szCs w:val="20"/>
        </w:rPr>
        <w:t>- Respond with content and metadata</w:t>
      </w:r>
      <w:r>
        <w:br/>
      </w:r>
      <w:r>
        <w:br/>
      </w:r>
      <w:r w:rsidRPr="240EBD72">
        <w:rPr>
          <w:rFonts w:ascii="Calibri" w:eastAsia="Calibri" w:hAnsi="Calibri" w:cs="Calibri"/>
          <w:color w:val="222222"/>
          <w:sz w:val="20"/>
          <w:szCs w:val="20"/>
        </w:rPr>
        <w:t>Use Case: Verify raw content</w:t>
      </w:r>
      <w:r>
        <w:br/>
      </w:r>
      <w:r w:rsidRPr="240EBD72">
        <w:rPr>
          <w:rFonts w:ascii="Calibri" w:eastAsia="Calibri" w:hAnsi="Calibri" w:cs="Calibri"/>
          <w:color w:val="222222"/>
          <w:sz w:val="20"/>
          <w:szCs w:val="20"/>
        </w:rPr>
        <w:t>Operations:</w:t>
      </w:r>
      <w:r>
        <w:br/>
      </w:r>
      <w:r w:rsidRPr="240EBD72">
        <w:rPr>
          <w:rFonts w:ascii="Calibri" w:eastAsia="Calibri" w:hAnsi="Calibri" w:cs="Calibri"/>
          <w:color w:val="222222"/>
          <w:sz w:val="20"/>
          <w:szCs w:val="20"/>
        </w:rPr>
        <w:t>- Upload same content to multiple peers (Possibly)</w:t>
      </w:r>
      <w:r>
        <w:br/>
      </w:r>
      <w:r w:rsidRPr="240EBD72">
        <w:rPr>
          <w:rFonts w:ascii="Calibri" w:eastAsia="Calibri" w:hAnsi="Calibri" w:cs="Calibri"/>
          <w:color w:val="222222"/>
          <w:sz w:val="20"/>
          <w:szCs w:val="20"/>
        </w:rPr>
        <w:t>- Retrieve uploaded content via peers and verify the match</w:t>
      </w:r>
      <w:r>
        <w:br/>
      </w:r>
      <w:r w:rsidRPr="240EBD72">
        <w:rPr>
          <w:rFonts w:ascii="Calibri" w:eastAsia="Calibri" w:hAnsi="Calibri" w:cs="Calibri"/>
          <w:color w:val="222222"/>
          <w:sz w:val="20"/>
          <w:szCs w:val="20"/>
        </w:rPr>
        <w:t>- Report verification pass/fail results to peers</w:t>
      </w:r>
      <w:r>
        <w:br/>
      </w:r>
      <w:r>
        <w:br/>
      </w:r>
      <w:r w:rsidRPr="240EBD72">
        <w:rPr>
          <w:rFonts w:ascii="Calibri" w:eastAsia="Calibri" w:hAnsi="Calibri" w:cs="Calibri"/>
          <w:color w:val="222222"/>
          <w:sz w:val="20"/>
          <w:szCs w:val="20"/>
        </w:rPr>
        <w:t>Use Case: Ingest content</w:t>
      </w:r>
      <w:r>
        <w:br/>
      </w:r>
      <w:r w:rsidRPr="240EBD72">
        <w:rPr>
          <w:rFonts w:ascii="Calibri" w:eastAsia="Calibri" w:hAnsi="Calibri" w:cs="Calibri"/>
          <w:color w:val="222222"/>
          <w:sz w:val="20"/>
          <w:szCs w:val="20"/>
        </w:rPr>
        <w:t>Operations:</w:t>
      </w:r>
      <w:r>
        <w:br/>
      </w:r>
      <w:r w:rsidRPr="240EBD72">
        <w:rPr>
          <w:rFonts w:ascii="Calibri" w:eastAsia="Calibri" w:hAnsi="Calibri" w:cs="Calibri"/>
          <w:color w:val="222222"/>
          <w:sz w:val="20"/>
          <w:szCs w:val="20"/>
        </w:rPr>
        <w:t>- Receive request to ingest uploaded content</w:t>
      </w:r>
      <w:r>
        <w:br/>
      </w:r>
      <w:r w:rsidRPr="240EBD72">
        <w:rPr>
          <w:rFonts w:ascii="Calibri" w:eastAsia="Calibri" w:hAnsi="Calibri" w:cs="Calibri"/>
          <w:color w:val="222222"/>
          <w:sz w:val="20"/>
          <w:szCs w:val="20"/>
        </w:rPr>
        <w:t>- Access verified raw content from peers</w:t>
      </w:r>
      <w:r>
        <w:br/>
      </w:r>
      <w:r w:rsidRPr="240EBD72">
        <w:rPr>
          <w:rFonts w:ascii="Calibri" w:eastAsia="Calibri" w:hAnsi="Calibri" w:cs="Calibri"/>
          <w:color w:val="222222"/>
          <w:sz w:val="20"/>
          <w:szCs w:val="20"/>
        </w:rPr>
        <w:t>- Build indices</w:t>
      </w:r>
      <w:r>
        <w:br/>
      </w:r>
      <w:r w:rsidRPr="240EBD72">
        <w:rPr>
          <w:rFonts w:ascii="Calibri" w:eastAsia="Calibri" w:hAnsi="Calibri" w:cs="Calibri"/>
          <w:color w:val="222222"/>
          <w:sz w:val="20"/>
          <w:szCs w:val="20"/>
        </w:rPr>
        <w:t>- Submit indices to peers</w:t>
      </w:r>
      <w:r>
        <w:br/>
      </w:r>
      <w:r>
        <w:br/>
      </w:r>
      <w:r w:rsidRPr="240EBD72">
        <w:rPr>
          <w:rFonts w:ascii="Calibri" w:eastAsia="Calibri" w:hAnsi="Calibri" w:cs="Calibri"/>
          <w:color w:val="222222"/>
          <w:sz w:val="20"/>
          <w:szCs w:val="20"/>
        </w:rPr>
        <w:t>Use Case: Verify ingested content</w:t>
      </w:r>
      <w:r>
        <w:br/>
      </w:r>
      <w:r w:rsidRPr="240EBD72">
        <w:rPr>
          <w:rFonts w:ascii="Calibri" w:eastAsia="Calibri" w:hAnsi="Calibri" w:cs="Calibri"/>
          <w:color w:val="222222"/>
          <w:sz w:val="20"/>
          <w:szCs w:val="20"/>
        </w:rPr>
        <w:t>Operations:</w:t>
      </w:r>
      <w:r>
        <w:br/>
      </w:r>
      <w:r w:rsidRPr="240EBD72">
        <w:rPr>
          <w:rFonts w:ascii="Calibri" w:eastAsia="Calibri" w:hAnsi="Calibri" w:cs="Calibri"/>
          <w:color w:val="222222"/>
          <w:sz w:val="20"/>
          <w:szCs w:val="20"/>
        </w:rPr>
        <w:t>- Access submitted index results</w:t>
      </w:r>
      <w:r>
        <w:br/>
      </w:r>
      <w:r w:rsidRPr="240EBD72">
        <w:rPr>
          <w:rFonts w:ascii="Calibri" w:eastAsia="Calibri" w:hAnsi="Calibri" w:cs="Calibri"/>
          <w:color w:val="222222"/>
          <w:sz w:val="20"/>
          <w:szCs w:val="20"/>
        </w:rPr>
        <w:t>- Access metadata from raw content import</w:t>
      </w:r>
      <w:r>
        <w:br/>
      </w:r>
      <w:r w:rsidRPr="240EBD72">
        <w:rPr>
          <w:rFonts w:ascii="Calibri" w:eastAsia="Calibri" w:hAnsi="Calibri" w:cs="Calibri"/>
          <w:color w:val="222222"/>
          <w:sz w:val="20"/>
          <w:szCs w:val="20"/>
        </w:rPr>
        <w:t>- Verify indices results</w:t>
      </w:r>
      <w:r>
        <w:br/>
      </w:r>
      <w:r>
        <w:br/>
      </w:r>
      <w:r w:rsidRPr="240EBD72">
        <w:rPr>
          <w:rFonts w:ascii="Calibri" w:eastAsia="Calibri" w:hAnsi="Calibri" w:cs="Calibri"/>
          <w:color w:val="222222"/>
          <w:sz w:val="20"/>
          <w:szCs w:val="20"/>
        </w:rPr>
        <w:t>Use Case Category: Search for content</w:t>
      </w:r>
      <w:r>
        <w:br/>
      </w:r>
      <w:r w:rsidRPr="240EBD72">
        <w:rPr>
          <w:rFonts w:ascii="Calibri" w:eastAsia="Calibri" w:hAnsi="Calibri" w:cs="Calibri"/>
          <w:color w:val="222222"/>
          <w:sz w:val="20"/>
          <w:szCs w:val="20"/>
        </w:rPr>
        <w:t>Operations:</w:t>
      </w:r>
      <w:r>
        <w:br/>
      </w:r>
      <w:r w:rsidRPr="240EBD72">
        <w:rPr>
          <w:rFonts w:ascii="Calibri" w:eastAsia="Calibri" w:hAnsi="Calibri" w:cs="Calibri"/>
          <w:color w:val="222222"/>
          <w:sz w:val="20"/>
          <w:szCs w:val="20"/>
        </w:rPr>
        <w:t>- Receive queries</w:t>
      </w:r>
      <w:r>
        <w:br/>
      </w:r>
      <w:r w:rsidRPr="240EBD72">
        <w:rPr>
          <w:rFonts w:ascii="Calibri" w:eastAsia="Calibri" w:hAnsi="Calibri" w:cs="Calibri"/>
          <w:color w:val="222222"/>
          <w:sz w:val="20"/>
          <w:szCs w:val="20"/>
        </w:rPr>
        <w:t>- Access indices</w:t>
      </w:r>
      <w:r>
        <w:br/>
      </w:r>
      <w:r w:rsidRPr="240EBD72">
        <w:rPr>
          <w:rFonts w:ascii="Calibri" w:eastAsia="Calibri" w:hAnsi="Calibri" w:cs="Calibri"/>
          <w:color w:val="222222"/>
          <w:sz w:val="20"/>
          <w:szCs w:val="20"/>
        </w:rPr>
        <w:t>- Access metadata</w:t>
      </w:r>
      <w:r>
        <w:br/>
      </w:r>
      <w:r w:rsidRPr="240EBD72">
        <w:rPr>
          <w:rFonts w:ascii="Calibri" w:eastAsia="Calibri" w:hAnsi="Calibri" w:cs="Calibri"/>
          <w:color w:val="222222"/>
          <w:sz w:val="20"/>
          <w:szCs w:val="20"/>
        </w:rPr>
        <w:t>- Access content</w:t>
      </w:r>
      <w:r>
        <w:br/>
      </w:r>
      <w:r w:rsidRPr="240EBD72">
        <w:rPr>
          <w:rFonts w:ascii="Calibri" w:eastAsia="Calibri" w:hAnsi="Calibri" w:cs="Calibri"/>
          <w:color w:val="222222"/>
          <w:sz w:val="20"/>
          <w:szCs w:val="20"/>
        </w:rPr>
        <w:t>- Respond with metadata and/or content</w:t>
      </w:r>
      <w:r>
        <w:br/>
      </w:r>
      <w:r>
        <w:br/>
      </w:r>
      <w:r w:rsidRPr="240EBD72">
        <w:rPr>
          <w:rFonts w:ascii="Calibri" w:eastAsia="Calibri" w:hAnsi="Calibri" w:cs="Calibri"/>
          <w:color w:val="222222"/>
          <w:sz w:val="20"/>
          <w:szCs w:val="20"/>
        </w:rPr>
        <w:t>Use Case Category: Update content</w:t>
      </w:r>
      <w:r>
        <w:br/>
      </w:r>
      <w:r w:rsidRPr="240EBD72">
        <w:rPr>
          <w:rFonts w:ascii="Calibri" w:eastAsia="Calibri" w:hAnsi="Calibri" w:cs="Calibri"/>
          <w:color w:val="222222"/>
          <w:sz w:val="20"/>
          <w:szCs w:val="20"/>
        </w:rPr>
        <w:t>Operations:</w:t>
      </w:r>
      <w:r>
        <w:br/>
      </w:r>
      <w:r w:rsidRPr="240EBD72">
        <w:rPr>
          <w:rFonts w:ascii="Calibri" w:eastAsia="Calibri" w:hAnsi="Calibri" w:cs="Calibri"/>
          <w:color w:val="222222"/>
          <w:sz w:val="20"/>
          <w:szCs w:val="20"/>
        </w:rPr>
        <w:t>- Upload content</w:t>
      </w:r>
      <w:r>
        <w:br/>
      </w:r>
      <w:r w:rsidRPr="240EBD72">
        <w:rPr>
          <w:rFonts w:ascii="Calibri" w:eastAsia="Calibri" w:hAnsi="Calibri" w:cs="Calibri"/>
          <w:color w:val="222222"/>
          <w:sz w:val="20"/>
          <w:szCs w:val="20"/>
        </w:rPr>
        <w:t>- Extract metadata</w:t>
      </w:r>
      <w:r>
        <w:br/>
      </w:r>
      <w:r w:rsidRPr="240EBD72">
        <w:rPr>
          <w:rFonts w:ascii="Calibri" w:eastAsia="Calibri" w:hAnsi="Calibri" w:cs="Calibri"/>
          <w:color w:val="222222"/>
          <w:sz w:val="20"/>
          <w:szCs w:val="20"/>
        </w:rPr>
        <w:t>- Extract content</w:t>
      </w:r>
      <w:r>
        <w:br/>
      </w:r>
      <w:r w:rsidRPr="240EBD72">
        <w:rPr>
          <w:rFonts w:ascii="Calibri" w:eastAsia="Calibri" w:hAnsi="Calibri" w:cs="Calibri"/>
          <w:color w:val="222222"/>
          <w:sz w:val="20"/>
          <w:szCs w:val="20"/>
        </w:rPr>
        <w:t>- Compare content (Maybe)</w:t>
      </w:r>
      <w:r>
        <w:br/>
      </w:r>
      <w:r w:rsidRPr="240EBD72">
        <w:rPr>
          <w:rFonts w:ascii="Calibri" w:eastAsia="Calibri" w:hAnsi="Calibri" w:cs="Calibri"/>
          <w:color w:val="222222"/>
          <w:sz w:val="20"/>
          <w:szCs w:val="20"/>
        </w:rPr>
        <w:t>- Access content</w:t>
      </w:r>
      <w:r>
        <w:br/>
      </w:r>
      <w:r w:rsidRPr="240EBD72">
        <w:rPr>
          <w:rFonts w:ascii="Calibri" w:eastAsia="Calibri" w:hAnsi="Calibri" w:cs="Calibri"/>
          <w:color w:val="222222"/>
          <w:sz w:val="20"/>
          <w:szCs w:val="20"/>
        </w:rPr>
        <w:t>- Compare metadata (Maybe)</w:t>
      </w:r>
      <w:r>
        <w:br/>
      </w:r>
      <w:r w:rsidRPr="240EBD72">
        <w:rPr>
          <w:rFonts w:ascii="Calibri" w:eastAsia="Calibri" w:hAnsi="Calibri" w:cs="Calibri"/>
          <w:color w:val="222222"/>
          <w:sz w:val="20"/>
          <w:szCs w:val="20"/>
        </w:rPr>
        <w:t>- Access metadata</w:t>
      </w:r>
      <w:r>
        <w:br/>
      </w:r>
      <w:r w:rsidRPr="240EBD72">
        <w:rPr>
          <w:rFonts w:ascii="Calibri" w:eastAsia="Calibri" w:hAnsi="Calibri" w:cs="Calibri"/>
          <w:color w:val="222222"/>
          <w:sz w:val="20"/>
          <w:szCs w:val="20"/>
        </w:rPr>
        <w:t>- Store metadata</w:t>
      </w:r>
      <w:r>
        <w:br/>
      </w:r>
      <w:r w:rsidRPr="240EBD72">
        <w:rPr>
          <w:rFonts w:ascii="Calibri" w:eastAsia="Calibri" w:hAnsi="Calibri" w:cs="Calibri"/>
          <w:color w:val="222222"/>
          <w:sz w:val="20"/>
          <w:szCs w:val="20"/>
        </w:rPr>
        <w:t>- Store content</w:t>
      </w:r>
      <w:r>
        <w:br/>
      </w:r>
      <w:r w:rsidRPr="240EBD72">
        <w:rPr>
          <w:rFonts w:ascii="Calibri" w:eastAsia="Calibri" w:hAnsi="Calibri" w:cs="Calibri"/>
          <w:color w:val="222222"/>
          <w:sz w:val="20"/>
          <w:szCs w:val="20"/>
        </w:rPr>
        <w:t>- Submit updated indices</w:t>
      </w:r>
      <w:r>
        <w:br/>
      </w:r>
      <w:r>
        <w:br/>
      </w:r>
      <w:r w:rsidRPr="240EBD72">
        <w:rPr>
          <w:rFonts w:ascii="Calibri" w:eastAsia="Calibri" w:hAnsi="Calibri" w:cs="Calibri"/>
          <w:color w:val="222222"/>
          <w:sz w:val="20"/>
          <w:szCs w:val="20"/>
        </w:rPr>
        <w:t>Use Case Category: Enriching the graph</w:t>
      </w:r>
      <w:r>
        <w:br/>
      </w:r>
      <w:r w:rsidRPr="240EBD72">
        <w:rPr>
          <w:rFonts w:ascii="Calibri" w:eastAsia="Calibri" w:hAnsi="Calibri" w:cs="Calibri"/>
          <w:color w:val="222222"/>
          <w:sz w:val="20"/>
          <w:szCs w:val="20"/>
        </w:rPr>
        <w:t>Operations:</w:t>
      </w:r>
      <w:r>
        <w:br/>
      </w:r>
      <w:r w:rsidRPr="240EBD72">
        <w:rPr>
          <w:rFonts w:ascii="Calibri" w:eastAsia="Calibri" w:hAnsi="Calibri" w:cs="Calibri"/>
          <w:color w:val="222222"/>
          <w:sz w:val="20"/>
          <w:szCs w:val="20"/>
        </w:rPr>
        <w:t>- Access indices</w:t>
      </w:r>
      <w:r>
        <w:br/>
      </w:r>
      <w:r w:rsidRPr="240EBD72">
        <w:rPr>
          <w:rFonts w:ascii="Calibri" w:eastAsia="Calibri" w:hAnsi="Calibri" w:cs="Calibri"/>
          <w:color w:val="222222"/>
          <w:sz w:val="20"/>
          <w:szCs w:val="20"/>
        </w:rPr>
        <w:t>- Access metadata</w:t>
      </w:r>
      <w:r>
        <w:br/>
      </w:r>
      <w:r w:rsidRPr="240EBD72">
        <w:rPr>
          <w:rFonts w:ascii="Calibri" w:eastAsia="Calibri" w:hAnsi="Calibri" w:cs="Calibri"/>
          <w:color w:val="222222"/>
          <w:sz w:val="20"/>
          <w:szCs w:val="20"/>
        </w:rPr>
        <w:t>- Access content</w:t>
      </w:r>
      <w:r>
        <w:br/>
      </w:r>
      <w:r w:rsidRPr="240EBD72">
        <w:rPr>
          <w:rFonts w:ascii="Calibri" w:eastAsia="Calibri" w:hAnsi="Calibri" w:cs="Calibri"/>
          <w:color w:val="222222"/>
          <w:sz w:val="20"/>
          <w:szCs w:val="20"/>
        </w:rPr>
        <w:t>- Execute analysis algorithms</w:t>
      </w:r>
      <w:r>
        <w:br/>
      </w:r>
      <w:r w:rsidRPr="240EBD72">
        <w:rPr>
          <w:rFonts w:ascii="Calibri" w:eastAsia="Calibri" w:hAnsi="Calibri" w:cs="Calibri"/>
          <w:color w:val="222222"/>
          <w:sz w:val="20"/>
          <w:szCs w:val="20"/>
        </w:rPr>
        <w:t>- Submit updated metadata/indices/algorithms</w:t>
      </w:r>
      <w:r>
        <w:br/>
      </w:r>
      <w:r w:rsidRPr="240EBD72">
        <w:rPr>
          <w:rFonts w:ascii="Calibri" w:eastAsia="Calibri" w:hAnsi="Calibri" w:cs="Calibri"/>
          <w:color w:val="222222"/>
          <w:sz w:val="20"/>
          <w:szCs w:val="20"/>
        </w:rPr>
        <w:t>- Results to store</w:t>
      </w:r>
      <w:r>
        <w:br/>
      </w:r>
      <w:r>
        <w:br/>
      </w:r>
      <w:r w:rsidRPr="240EBD72">
        <w:rPr>
          <w:rFonts w:ascii="Calibri" w:eastAsia="Calibri" w:hAnsi="Calibri" w:cs="Calibri"/>
          <w:color w:val="222222"/>
          <w:sz w:val="20"/>
          <w:szCs w:val="20"/>
        </w:rPr>
        <w:t>Use Case: Verify graph enrichment</w:t>
      </w:r>
      <w:r>
        <w:br/>
      </w:r>
      <w:r w:rsidRPr="240EBD72">
        <w:rPr>
          <w:rFonts w:ascii="Calibri" w:eastAsia="Calibri" w:hAnsi="Calibri" w:cs="Calibri"/>
          <w:color w:val="222222"/>
          <w:sz w:val="20"/>
          <w:szCs w:val="20"/>
        </w:rPr>
        <w:t>- Access submitted algorithm result</w:t>
      </w:r>
      <w:r>
        <w:br/>
      </w:r>
      <w:r w:rsidRPr="240EBD72">
        <w:rPr>
          <w:rFonts w:ascii="Calibri" w:eastAsia="Calibri" w:hAnsi="Calibri" w:cs="Calibri"/>
          <w:color w:val="222222"/>
          <w:sz w:val="20"/>
          <w:szCs w:val="20"/>
        </w:rPr>
        <w:t>- Access metadata</w:t>
      </w:r>
      <w:r>
        <w:br/>
      </w:r>
      <w:r>
        <w:br/>
      </w:r>
      <w:r w:rsidRPr="240EBD72">
        <w:rPr>
          <w:rFonts w:ascii="Calibri" w:eastAsia="Calibri" w:hAnsi="Calibri" w:cs="Calibri"/>
          <w:color w:val="222222"/>
          <w:sz w:val="20"/>
          <w:szCs w:val="20"/>
        </w:rPr>
        <w:t>Use Case Category: Verify content import</w:t>
      </w:r>
      <w:r>
        <w:br/>
      </w:r>
      <w:r w:rsidRPr="240EBD72">
        <w:rPr>
          <w:rFonts w:ascii="Calibri" w:eastAsia="Calibri" w:hAnsi="Calibri" w:cs="Calibri"/>
          <w:color w:val="222222"/>
          <w:sz w:val="20"/>
          <w:szCs w:val="20"/>
        </w:rPr>
        <w:t>Operations:</w:t>
      </w:r>
      <w:r>
        <w:br/>
      </w:r>
      <w:r w:rsidRPr="240EBD72">
        <w:rPr>
          <w:rFonts w:ascii="Calibri" w:eastAsia="Calibri" w:hAnsi="Calibri" w:cs="Calibri"/>
          <w:color w:val="222222"/>
          <w:sz w:val="20"/>
          <w:szCs w:val="20"/>
        </w:rPr>
        <w:t>- Access submitted content</w:t>
      </w:r>
      <w:r>
        <w:br/>
      </w:r>
      <w:r w:rsidRPr="240EBD72">
        <w:rPr>
          <w:rFonts w:ascii="Calibri" w:eastAsia="Calibri" w:hAnsi="Calibri" w:cs="Calibri"/>
          <w:color w:val="222222"/>
          <w:sz w:val="20"/>
          <w:szCs w:val="20"/>
        </w:rPr>
        <w:t>- Access submitted metadata</w:t>
      </w:r>
      <w:r>
        <w:br/>
      </w:r>
      <w:r w:rsidRPr="240EBD72">
        <w:rPr>
          <w:rFonts w:ascii="Calibri" w:eastAsia="Calibri" w:hAnsi="Calibri" w:cs="Calibri"/>
          <w:color w:val="222222"/>
          <w:sz w:val="20"/>
          <w:szCs w:val="20"/>
        </w:rPr>
        <w:t xml:space="preserve">- Replicate </w:t>
      </w:r>
      <w:r>
        <w:br/>
      </w:r>
      <w:r>
        <w:br/>
      </w:r>
      <w:r w:rsidRPr="240EBD72">
        <w:rPr>
          <w:rFonts w:ascii="Calibri" w:eastAsia="Calibri" w:hAnsi="Calibri" w:cs="Calibri"/>
          <w:color w:val="222222"/>
          <w:sz w:val="20"/>
          <w:szCs w:val="20"/>
        </w:rPr>
        <w:t>What is the difference between indices and metadata?</w:t>
      </w:r>
      <w:r>
        <w:br/>
      </w:r>
      <w:r w:rsidRPr="240EBD72">
        <w:rPr>
          <w:rFonts w:ascii="Calibri" w:eastAsia="Calibri" w:hAnsi="Calibri" w:cs="Calibri"/>
          <w:color w:val="222222"/>
          <w:sz w:val="20"/>
          <w:szCs w:val="20"/>
        </w:rPr>
        <w:t xml:space="preserve">An index maps </w:t>
      </w:r>
      <w:r w:rsidR="61D4F6C2" w:rsidRPr="240EBD72">
        <w:rPr>
          <w:rFonts w:ascii="Calibri" w:eastAsia="Calibri" w:hAnsi="Calibri" w:cs="Calibri"/>
          <w:color w:val="222222"/>
          <w:sz w:val="20"/>
          <w:szCs w:val="20"/>
        </w:rPr>
        <w:t>from some dimensions of interest</w:t>
      </w:r>
      <w:r w:rsidRPr="240EBD72">
        <w:rPr>
          <w:rFonts w:ascii="Calibri" w:eastAsia="Calibri" w:hAnsi="Calibri" w:cs="Calibri"/>
          <w:color w:val="222222"/>
          <w:sz w:val="20"/>
          <w:szCs w:val="20"/>
        </w:rPr>
        <w:t xml:space="preserve"> to some content.</w:t>
      </w:r>
      <w:r>
        <w:br/>
      </w:r>
      <w:r w:rsidRPr="240EBD72">
        <w:rPr>
          <w:rFonts w:ascii="Calibri" w:eastAsia="Calibri" w:hAnsi="Calibri" w:cs="Calibri"/>
          <w:color w:val="222222"/>
          <w:sz w:val="20"/>
          <w:szCs w:val="20"/>
        </w:rPr>
        <w:t xml:space="preserve">Metadata maps </w:t>
      </w:r>
      <w:r w:rsidR="609441FA" w:rsidRPr="240EBD72">
        <w:rPr>
          <w:rFonts w:ascii="Calibri" w:eastAsia="Calibri" w:hAnsi="Calibri" w:cs="Calibri"/>
          <w:color w:val="222222"/>
          <w:sz w:val="20"/>
          <w:szCs w:val="20"/>
        </w:rPr>
        <w:t>from some content</w:t>
      </w:r>
      <w:r w:rsidRPr="240EBD72">
        <w:rPr>
          <w:rFonts w:ascii="Calibri" w:eastAsia="Calibri" w:hAnsi="Calibri" w:cs="Calibri"/>
          <w:color w:val="222222"/>
          <w:sz w:val="20"/>
          <w:szCs w:val="20"/>
        </w:rPr>
        <w:t xml:space="preserve"> to some dimensions of interest.</w:t>
      </w:r>
      <w:r>
        <w:br/>
      </w:r>
      <w:r w:rsidRPr="240EBD72">
        <w:rPr>
          <w:rFonts w:ascii="Calibri" w:eastAsia="Calibri" w:hAnsi="Calibri" w:cs="Calibri"/>
          <w:color w:val="222222"/>
          <w:sz w:val="20"/>
          <w:szCs w:val="20"/>
        </w:rPr>
        <w:t>Example Metadata</w:t>
      </w:r>
      <w:r>
        <w:br/>
      </w:r>
      <w:r w:rsidRPr="240EBD72">
        <w:rPr>
          <w:rFonts w:ascii="Calibri" w:eastAsia="Calibri" w:hAnsi="Calibri" w:cs="Calibri"/>
          <w:color w:val="222222"/>
          <w:sz w:val="20"/>
          <w:szCs w:val="20"/>
        </w:rPr>
        <w:t>- Provenance</w:t>
      </w:r>
      <w:r>
        <w:br/>
      </w:r>
      <w:r w:rsidRPr="240EBD72">
        <w:rPr>
          <w:rFonts w:ascii="Calibri" w:eastAsia="Calibri" w:hAnsi="Calibri" w:cs="Calibri"/>
          <w:color w:val="222222"/>
          <w:sz w:val="20"/>
          <w:szCs w:val="20"/>
        </w:rPr>
        <w:t>- Cryptographic key signatures</w:t>
      </w:r>
      <w:r>
        <w:br/>
      </w:r>
      <w:r w:rsidRPr="240EBD72">
        <w:rPr>
          <w:rFonts w:ascii="Calibri" w:eastAsia="Calibri" w:hAnsi="Calibri" w:cs="Calibri"/>
          <w:color w:val="222222"/>
          <w:sz w:val="20"/>
          <w:szCs w:val="20"/>
        </w:rPr>
        <w:t>- Witness records</w:t>
      </w:r>
      <w:r>
        <w:br/>
      </w:r>
      <w:r w:rsidRPr="240EBD72">
        <w:rPr>
          <w:rFonts w:ascii="Calibri" w:eastAsia="Calibri" w:hAnsi="Calibri" w:cs="Calibri"/>
          <w:color w:val="222222"/>
          <w:sz w:val="20"/>
          <w:szCs w:val="20"/>
        </w:rPr>
        <w:t>- Annotations</w:t>
      </w:r>
      <w:r>
        <w:br/>
      </w:r>
      <w:r w:rsidRPr="240EBD72">
        <w:rPr>
          <w:rFonts w:ascii="Calibri" w:eastAsia="Calibri" w:hAnsi="Calibri" w:cs="Calibri"/>
          <w:color w:val="222222"/>
          <w:sz w:val="20"/>
          <w:szCs w:val="20"/>
        </w:rPr>
        <w:t>- Tags</w:t>
      </w:r>
      <w:r>
        <w:br/>
      </w:r>
      <w:r w:rsidRPr="240EBD72">
        <w:rPr>
          <w:rFonts w:ascii="Calibri" w:eastAsia="Calibri" w:hAnsi="Calibri" w:cs="Calibri"/>
          <w:color w:val="222222"/>
          <w:sz w:val="20"/>
          <w:szCs w:val="20"/>
        </w:rPr>
        <w:t>- References</w:t>
      </w:r>
      <w:r>
        <w:br/>
      </w:r>
      <w:r w:rsidRPr="240EBD72">
        <w:rPr>
          <w:rFonts w:ascii="Calibri" w:eastAsia="Calibri" w:hAnsi="Calibri" w:cs="Calibri"/>
          <w:color w:val="222222"/>
          <w:sz w:val="20"/>
          <w:szCs w:val="20"/>
        </w:rPr>
        <w:t>Example Indices</w:t>
      </w:r>
      <w:r>
        <w:br/>
      </w:r>
      <w:r w:rsidRPr="240EBD72">
        <w:rPr>
          <w:rFonts w:ascii="Calibri" w:eastAsia="Calibri" w:hAnsi="Calibri" w:cs="Calibri"/>
          <w:color w:val="222222"/>
          <w:sz w:val="20"/>
          <w:szCs w:val="20"/>
        </w:rPr>
        <w:t>- References graph normalizations</w:t>
      </w:r>
      <w:r>
        <w:br/>
      </w:r>
      <w:r w:rsidRPr="240EBD72">
        <w:rPr>
          <w:rFonts w:ascii="Calibri" w:eastAsia="Calibri" w:hAnsi="Calibri" w:cs="Calibri"/>
          <w:color w:val="222222"/>
          <w:sz w:val="20"/>
          <w:szCs w:val="20"/>
        </w:rPr>
        <w:t>- Clustering</w:t>
      </w:r>
      <w:r>
        <w:br/>
      </w:r>
      <w:r w:rsidRPr="240EBD72">
        <w:rPr>
          <w:rFonts w:ascii="Calibri" w:eastAsia="Calibri" w:hAnsi="Calibri" w:cs="Calibri"/>
          <w:color w:val="222222"/>
          <w:sz w:val="20"/>
          <w:szCs w:val="20"/>
        </w:rPr>
        <w:t>- Semantic space</w:t>
      </w:r>
      <w:r>
        <w:br/>
      </w:r>
      <w:r w:rsidRPr="240EBD72">
        <w:rPr>
          <w:rFonts w:ascii="Calibri" w:eastAsia="Calibri" w:hAnsi="Calibri" w:cs="Calibri"/>
          <w:color w:val="222222"/>
          <w:sz w:val="20"/>
          <w:szCs w:val="20"/>
        </w:rPr>
        <w:t>- Reputation scoring</w:t>
      </w:r>
      <w:r>
        <w:br/>
      </w:r>
      <w:r w:rsidRPr="240EBD72">
        <w:rPr>
          <w:rFonts w:ascii="Calibri" w:eastAsia="Calibri" w:hAnsi="Calibri" w:cs="Calibri"/>
          <w:color w:val="222222"/>
          <w:sz w:val="20"/>
          <w:szCs w:val="20"/>
        </w:rPr>
        <w:t>- Lucene-type search database?</w:t>
      </w:r>
    </w:p>
    <w:p w14:paraId="5FC9D1BB" w14:textId="77777777" w:rsidR="000B35DB" w:rsidRDefault="000B35DB" w:rsidP="000B35DB">
      <w:pPr>
        <w:rPr>
          <w:b/>
          <w:bCs/>
          <w:sz w:val="32"/>
          <w:szCs w:val="32"/>
        </w:rPr>
        <w:sectPr w:rsidR="000B35DB" w:rsidSect="00C666C1">
          <w:type w:val="continuous"/>
          <w:pgSz w:w="12240" w:h="15840"/>
          <w:pgMar w:top="720" w:right="720" w:bottom="720" w:left="720" w:header="720" w:footer="720" w:gutter="0"/>
          <w:cols w:num="2" w:space="720"/>
          <w:docGrid w:linePitch="360"/>
        </w:sectPr>
      </w:pPr>
    </w:p>
    <w:p w14:paraId="4CA3E0F2" w14:textId="77777777" w:rsidR="00AF655F" w:rsidRDefault="00AF655F" w:rsidP="000B35DB">
      <w:pPr>
        <w:rPr>
          <w:rStyle w:val="Heading1Char"/>
          <w:b/>
          <w:bCs/>
          <w:sz w:val="36"/>
          <w:szCs w:val="36"/>
        </w:rPr>
      </w:pPr>
      <w:bookmarkStart w:id="32" w:name="_Toc95340312"/>
      <w:bookmarkStart w:id="33" w:name="_Toc95340389"/>
    </w:p>
    <w:p w14:paraId="41C45F26" w14:textId="2D5C6538" w:rsidR="000B35DB" w:rsidRDefault="000B35DB" w:rsidP="000B35DB">
      <w:pPr>
        <w:rPr>
          <w:b/>
          <w:bCs/>
          <w:sz w:val="32"/>
          <w:szCs w:val="32"/>
        </w:rPr>
      </w:pPr>
      <w:bookmarkStart w:id="34" w:name="_Toc95412860"/>
      <w:r w:rsidRPr="002D62E0">
        <w:rPr>
          <w:rStyle w:val="Heading1Char"/>
          <w:b/>
          <w:bCs/>
          <w:sz w:val="36"/>
          <w:szCs w:val="36"/>
        </w:rPr>
        <w:lastRenderedPageBreak/>
        <w:t>Competitive/Collaborative Decentralized Science (</w:t>
      </w:r>
      <w:proofErr w:type="spellStart"/>
      <w:r w:rsidRPr="002D62E0">
        <w:rPr>
          <w:rStyle w:val="Heading1Char"/>
          <w:b/>
          <w:bCs/>
          <w:sz w:val="36"/>
          <w:szCs w:val="36"/>
        </w:rPr>
        <w:t>DeSci</w:t>
      </w:r>
      <w:proofErr w:type="spellEnd"/>
      <w:r w:rsidRPr="002D62E0">
        <w:rPr>
          <w:rStyle w:val="Heading1Char"/>
          <w:b/>
          <w:bCs/>
          <w:sz w:val="36"/>
          <w:szCs w:val="36"/>
        </w:rPr>
        <w:t>) Landscape</w:t>
      </w:r>
      <w:bookmarkEnd w:id="32"/>
      <w:bookmarkEnd w:id="33"/>
      <w:bookmarkEnd w:id="34"/>
      <w:r w:rsidRPr="240EBD72">
        <w:rPr>
          <w:b/>
          <w:bCs/>
          <w:sz w:val="32"/>
          <w:szCs w:val="32"/>
        </w:rPr>
        <w:t>:</w:t>
      </w:r>
    </w:p>
    <w:p w14:paraId="523E555B" w14:textId="53CE491F" w:rsidR="000B35DB" w:rsidRPr="002D62E0" w:rsidRDefault="000B35DB" w:rsidP="002D62E0">
      <w:r w:rsidRPr="000B35DB">
        <w:t>These innovations and organizations are competitors to the project. Although some of these projects address some of the problems described here, they do not sufficiently alter the ecosystem of scientific research.</w:t>
      </w:r>
    </w:p>
    <w:p w14:paraId="3C5D720E" w14:textId="77777777" w:rsidR="000B35DB" w:rsidRDefault="000B35DB" w:rsidP="000B35DB">
      <w:pPr>
        <w:pStyle w:val="ListParagraph"/>
        <w:numPr>
          <w:ilvl w:val="0"/>
          <w:numId w:val="8"/>
        </w:numPr>
        <w:rPr>
          <w:sz w:val="28"/>
          <w:szCs w:val="28"/>
        </w:rPr>
      </w:pPr>
      <w:r>
        <w:rPr>
          <w:b/>
          <w:bCs/>
          <w:sz w:val="28"/>
          <w:szCs w:val="28"/>
        </w:rPr>
        <w:t xml:space="preserve">Web 3.0 </w:t>
      </w:r>
      <w:r w:rsidRPr="240EBD72">
        <w:rPr>
          <w:b/>
          <w:bCs/>
          <w:sz w:val="28"/>
          <w:szCs w:val="28"/>
        </w:rPr>
        <w:t>Innovations:</w:t>
      </w:r>
    </w:p>
    <w:p w14:paraId="67ED4F70" w14:textId="77777777" w:rsidR="000B35DB" w:rsidRDefault="000B35DB" w:rsidP="000B35DB">
      <w:pPr>
        <w:pStyle w:val="ListParagraph"/>
        <w:numPr>
          <w:ilvl w:val="1"/>
          <w:numId w:val="8"/>
        </w:numPr>
      </w:pPr>
      <w:r w:rsidRPr="58DC4B36">
        <w:rPr>
          <w:b/>
          <w:bCs/>
        </w:rPr>
        <w:t>Legal</w:t>
      </w:r>
    </w:p>
    <w:p w14:paraId="160D590D" w14:textId="77777777" w:rsidR="000B35DB" w:rsidRDefault="002B7253" w:rsidP="000B35DB">
      <w:pPr>
        <w:pStyle w:val="ListParagraph"/>
        <w:numPr>
          <w:ilvl w:val="2"/>
          <w:numId w:val="8"/>
        </w:numPr>
      </w:pPr>
      <w:hyperlink r:id="rId38">
        <w:r w:rsidR="000B35DB" w:rsidRPr="58DC4B36">
          <w:rPr>
            <w:rStyle w:val="Hyperlink"/>
            <w:b/>
            <w:bCs/>
          </w:rPr>
          <w:t>IP-NFT Framework</w:t>
        </w:r>
      </w:hyperlink>
    </w:p>
    <w:p w14:paraId="191E07A4" w14:textId="77777777" w:rsidR="000B35DB" w:rsidRDefault="000B35DB" w:rsidP="000B35DB">
      <w:pPr>
        <w:pStyle w:val="ListParagraph"/>
        <w:numPr>
          <w:ilvl w:val="1"/>
          <w:numId w:val="8"/>
        </w:numPr>
      </w:pPr>
      <w:r w:rsidRPr="58DC4B36">
        <w:rPr>
          <w:b/>
          <w:bCs/>
        </w:rPr>
        <w:t>Financial:</w:t>
      </w:r>
    </w:p>
    <w:p w14:paraId="3017CFBB" w14:textId="77777777" w:rsidR="000B35DB" w:rsidRDefault="000B35DB" w:rsidP="000B35DB">
      <w:pPr>
        <w:pStyle w:val="ListParagraph"/>
        <w:numPr>
          <w:ilvl w:val="2"/>
          <w:numId w:val="8"/>
        </w:numPr>
      </w:pPr>
      <w:r w:rsidRPr="58DC4B36">
        <w:rPr>
          <w:b/>
          <w:bCs/>
        </w:rPr>
        <w:t>Automated Market Places (AMM)</w:t>
      </w:r>
    </w:p>
    <w:p w14:paraId="1C8918C5" w14:textId="77777777" w:rsidR="000B35DB" w:rsidRPr="0006308A" w:rsidRDefault="000B35DB" w:rsidP="000B35DB">
      <w:pPr>
        <w:pStyle w:val="ListParagraph"/>
        <w:numPr>
          <w:ilvl w:val="2"/>
          <w:numId w:val="8"/>
        </w:numPr>
      </w:pPr>
      <w:bookmarkStart w:id="35" w:name="_Int_kazxVBmc"/>
      <w:r w:rsidRPr="240EBD72">
        <w:rPr>
          <w:b/>
          <w:bCs/>
        </w:rPr>
        <w:t>Stable-</w:t>
      </w:r>
      <w:r>
        <w:rPr>
          <w:b/>
          <w:bCs/>
        </w:rPr>
        <w:t>C</w:t>
      </w:r>
      <w:r w:rsidRPr="240EBD72">
        <w:rPr>
          <w:b/>
          <w:bCs/>
        </w:rPr>
        <w:t>oin</w:t>
      </w:r>
      <w:bookmarkEnd w:id="35"/>
      <w:r>
        <w:rPr>
          <w:b/>
          <w:bCs/>
        </w:rPr>
        <w:t xml:space="preserve"> Tokens</w:t>
      </w:r>
    </w:p>
    <w:p w14:paraId="5287FD41" w14:textId="77777777" w:rsidR="000B35DB" w:rsidRDefault="000B35DB" w:rsidP="000B35DB">
      <w:pPr>
        <w:pStyle w:val="ListParagraph"/>
        <w:numPr>
          <w:ilvl w:val="2"/>
          <w:numId w:val="8"/>
        </w:numPr>
      </w:pPr>
      <w:r>
        <w:rPr>
          <w:b/>
          <w:bCs/>
        </w:rPr>
        <w:t>Work Tokens</w:t>
      </w:r>
    </w:p>
    <w:p w14:paraId="460B8F96" w14:textId="77777777" w:rsidR="000B35DB" w:rsidRDefault="000B35DB" w:rsidP="000B35DB">
      <w:pPr>
        <w:pStyle w:val="ListParagraph"/>
        <w:numPr>
          <w:ilvl w:val="1"/>
          <w:numId w:val="8"/>
        </w:numPr>
      </w:pPr>
      <w:r w:rsidRPr="58DC4B36">
        <w:rPr>
          <w:b/>
          <w:bCs/>
        </w:rPr>
        <w:t>Technical</w:t>
      </w:r>
    </w:p>
    <w:p w14:paraId="449059B0" w14:textId="77777777" w:rsidR="000B35DB" w:rsidRDefault="000B35DB" w:rsidP="000B35DB">
      <w:pPr>
        <w:pStyle w:val="ListParagraph"/>
        <w:numPr>
          <w:ilvl w:val="2"/>
          <w:numId w:val="8"/>
        </w:numPr>
      </w:pPr>
      <w:r w:rsidRPr="58DC4B36">
        <w:rPr>
          <w:b/>
          <w:bCs/>
        </w:rPr>
        <w:t>Non-fungible tokens (NFT)</w:t>
      </w:r>
    </w:p>
    <w:p w14:paraId="70CD99DD" w14:textId="77777777" w:rsidR="000B35DB" w:rsidRPr="00EB1652" w:rsidRDefault="000B35DB" w:rsidP="000B35DB">
      <w:pPr>
        <w:pStyle w:val="ListParagraph"/>
        <w:numPr>
          <w:ilvl w:val="2"/>
          <w:numId w:val="8"/>
        </w:numPr>
      </w:pPr>
      <w:r w:rsidRPr="240EBD72">
        <w:rPr>
          <w:b/>
          <w:bCs/>
        </w:rPr>
        <w:t>Smart Contracts</w:t>
      </w:r>
    </w:p>
    <w:p w14:paraId="1A94A6D4" w14:textId="77777777" w:rsidR="000B35DB" w:rsidRDefault="000B35DB" w:rsidP="000B35DB">
      <w:pPr>
        <w:pStyle w:val="ListParagraph"/>
        <w:numPr>
          <w:ilvl w:val="2"/>
          <w:numId w:val="8"/>
        </w:numPr>
      </w:pPr>
      <w:r>
        <w:rPr>
          <w:b/>
          <w:bCs/>
        </w:rPr>
        <w:t>Side-Chain Calculations</w:t>
      </w:r>
    </w:p>
    <w:p w14:paraId="53D0CA16" w14:textId="77777777" w:rsidR="000B35DB" w:rsidRDefault="000B35DB" w:rsidP="000B35DB">
      <w:pPr>
        <w:pStyle w:val="ListParagraph"/>
        <w:numPr>
          <w:ilvl w:val="2"/>
          <w:numId w:val="8"/>
        </w:numPr>
      </w:pPr>
      <w:r w:rsidRPr="240EBD72">
        <w:rPr>
          <w:b/>
          <w:bCs/>
        </w:rPr>
        <w:t>ZK-Proofs</w:t>
      </w:r>
    </w:p>
    <w:p w14:paraId="0BE59B3E" w14:textId="77777777" w:rsidR="000B35DB" w:rsidRDefault="000B35DB" w:rsidP="000B35DB">
      <w:pPr>
        <w:pStyle w:val="ListParagraph"/>
        <w:numPr>
          <w:ilvl w:val="2"/>
          <w:numId w:val="8"/>
        </w:numPr>
      </w:pPr>
      <w:r w:rsidRPr="240EBD72">
        <w:rPr>
          <w:b/>
          <w:bCs/>
        </w:rPr>
        <w:t>DARC-Spice</w:t>
      </w:r>
    </w:p>
    <w:p w14:paraId="0281468F" w14:textId="77777777" w:rsidR="000B35DB" w:rsidRDefault="000B35DB" w:rsidP="000B35DB">
      <w:pPr>
        <w:pStyle w:val="ListParagraph"/>
        <w:numPr>
          <w:ilvl w:val="2"/>
          <w:numId w:val="8"/>
        </w:numPr>
      </w:pPr>
      <w:r w:rsidRPr="240EBD72">
        <w:rPr>
          <w:b/>
          <w:bCs/>
        </w:rPr>
        <w:t>File Storage:</w:t>
      </w:r>
    </w:p>
    <w:p w14:paraId="347C95CB" w14:textId="77777777" w:rsidR="000B35DB" w:rsidRDefault="002B7253" w:rsidP="000B35DB">
      <w:pPr>
        <w:pStyle w:val="ListParagraph"/>
        <w:numPr>
          <w:ilvl w:val="3"/>
          <w:numId w:val="8"/>
        </w:numPr>
        <w:rPr>
          <w:rFonts w:eastAsiaTheme="minorEastAsia"/>
          <w:b/>
          <w:bCs/>
          <w:color w:val="0563C1"/>
        </w:rPr>
      </w:pPr>
      <w:hyperlink r:id="rId39">
        <w:r w:rsidR="000B35DB" w:rsidRPr="240EBD72">
          <w:rPr>
            <w:rStyle w:val="Hyperlink"/>
            <w:b/>
            <w:bCs/>
          </w:rPr>
          <w:t>Decentralized File Storage</w:t>
        </w:r>
      </w:hyperlink>
      <w:r w:rsidR="000B35DB" w:rsidRPr="240EBD72">
        <w:rPr>
          <w:b/>
          <w:bCs/>
        </w:rPr>
        <w:t>:</w:t>
      </w:r>
    </w:p>
    <w:p w14:paraId="2A8B6F48" w14:textId="77777777" w:rsidR="000B35DB" w:rsidRDefault="000B35DB" w:rsidP="000B35DB">
      <w:pPr>
        <w:pStyle w:val="ListParagraph"/>
        <w:numPr>
          <w:ilvl w:val="4"/>
          <w:numId w:val="8"/>
        </w:numPr>
        <w:rPr>
          <w:rFonts w:eastAsiaTheme="minorEastAsia"/>
          <w:b/>
          <w:bCs/>
        </w:rPr>
      </w:pPr>
      <w:r w:rsidRPr="240EBD72">
        <w:rPr>
          <w:b/>
          <w:bCs/>
        </w:rPr>
        <w:t>IPFS</w:t>
      </w:r>
    </w:p>
    <w:p w14:paraId="4238E22A" w14:textId="77777777" w:rsidR="000B35DB" w:rsidRDefault="000B35DB" w:rsidP="000B35DB">
      <w:pPr>
        <w:pStyle w:val="ListParagraph"/>
        <w:numPr>
          <w:ilvl w:val="4"/>
          <w:numId w:val="8"/>
        </w:numPr>
        <w:rPr>
          <w:rFonts w:eastAsiaTheme="minorEastAsia"/>
          <w:b/>
          <w:bCs/>
        </w:rPr>
      </w:pPr>
      <w:r w:rsidRPr="240EBD72">
        <w:rPr>
          <w:b/>
          <w:bCs/>
        </w:rPr>
        <w:t>Arweave</w:t>
      </w:r>
    </w:p>
    <w:p w14:paraId="1B494A44" w14:textId="77777777" w:rsidR="000B35DB" w:rsidRDefault="000B35DB" w:rsidP="000B35DB">
      <w:pPr>
        <w:pStyle w:val="ListParagraph"/>
        <w:numPr>
          <w:ilvl w:val="3"/>
          <w:numId w:val="8"/>
        </w:numPr>
        <w:rPr>
          <w:b/>
          <w:bCs/>
        </w:rPr>
      </w:pPr>
      <w:r w:rsidRPr="240EBD72">
        <w:rPr>
          <w:rFonts w:eastAsiaTheme="minorEastAsia"/>
          <w:b/>
          <w:bCs/>
        </w:rPr>
        <w:t>Distributed File Storage:</w:t>
      </w:r>
    </w:p>
    <w:p w14:paraId="65B2C07B" w14:textId="77777777" w:rsidR="000B35DB" w:rsidRDefault="000B35DB" w:rsidP="000B35DB">
      <w:pPr>
        <w:pStyle w:val="ListParagraph"/>
        <w:numPr>
          <w:ilvl w:val="4"/>
          <w:numId w:val="8"/>
        </w:numPr>
        <w:rPr>
          <w:rFonts w:eastAsiaTheme="minorEastAsia"/>
          <w:b/>
          <w:bCs/>
        </w:rPr>
      </w:pPr>
      <w:proofErr w:type="spellStart"/>
      <w:r w:rsidRPr="240EBD72">
        <w:rPr>
          <w:b/>
          <w:bCs/>
        </w:rPr>
        <w:t>Riak</w:t>
      </w:r>
      <w:proofErr w:type="spellEnd"/>
    </w:p>
    <w:p w14:paraId="158F2E37" w14:textId="77777777" w:rsidR="000B35DB" w:rsidRDefault="000B35DB" w:rsidP="000B35DB">
      <w:pPr>
        <w:pStyle w:val="ListParagraph"/>
        <w:numPr>
          <w:ilvl w:val="4"/>
          <w:numId w:val="8"/>
        </w:numPr>
        <w:rPr>
          <w:b/>
          <w:bCs/>
        </w:rPr>
      </w:pPr>
      <w:r w:rsidRPr="240EBD72">
        <w:rPr>
          <w:rFonts w:eastAsiaTheme="minorEastAsia"/>
          <w:b/>
          <w:bCs/>
        </w:rPr>
        <w:t>Couch DB</w:t>
      </w:r>
    </w:p>
    <w:p w14:paraId="30ECAD4D" w14:textId="77777777" w:rsidR="000B35DB" w:rsidRDefault="000B35DB" w:rsidP="000B35DB">
      <w:pPr>
        <w:pStyle w:val="ListParagraph"/>
        <w:numPr>
          <w:ilvl w:val="0"/>
          <w:numId w:val="8"/>
        </w:numPr>
        <w:rPr>
          <w:rFonts w:eastAsiaTheme="minorEastAsia"/>
          <w:sz w:val="28"/>
          <w:szCs w:val="28"/>
        </w:rPr>
      </w:pPr>
      <w:bookmarkStart w:id="36" w:name="_Toc95340313"/>
      <w:bookmarkStart w:id="37" w:name="_Toc95340390"/>
      <w:bookmarkStart w:id="38" w:name="_Toc95412861"/>
      <w:r w:rsidRPr="002D62E0">
        <w:rPr>
          <w:rStyle w:val="Heading2Char"/>
        </w:rPr>
        <w:t>Web 3.0 Competition (Non-Comprehensive)</w:t>
      </w:r>
      <w:bookmarkEnd w:id="36"/>
      <w:bookmarkEnd w:id="37"/>
      <w:bookmarkEnd w:id="38"/>
      <w:r w:rsidRPr="240EBD72">
        <w:rPr>
          <w:b/>
          <w:bCs/>
          <w:sz w:val="28"/>
          <w:szCs w:val="28"/>
        </w:rPr>
        <w:t>:</w:t>
      </w:r>
    </w:p>
    <w:p w14:paraId="02C13B18" w14:textId="77777777" w:rsidR="000B35DB" w:rsidRPr="00A91930" w:rsidRDefault="000B35DB" w:rsidP="000B35DB">
      <w:pPr>
        <w:pStyle w:val="ListParagraph"/>
        <w:numPr>
          <w:ilvl w:val="1"/>
          <w:numId w:val="8"/>
        </w:numPr>
        <w:rPr>
          <w:sz w:val="20"/>
          <w:szCs w:val="20"/>
        </w:rPr>
      </w:pPr>
      <w:r w:rsidRPr="58DC4B36">
        <w:rPr>
          <w:b/>
          <w:bCs/>
        </w:rPr>
        <w:t>2021 Boom:</w:t>
      </w:r>
      <w:r>
        <w:rPr>
          <w:b/>
          <w:bCs/>
        </w:rPr>
        <w:t xml:space="preserve">  </w:t>
      </w:r>
      <w:r w:rsidRPr="00A91930">
        <w:rPr>
          <w:sz w:val="20"/>
          <w:szCs w:val="20"/>
        </w:rPr>
        <w:t>Characterized by solving the issues of science with neoliberal inspired solutions</w:t>
      </w:r>
      <w:r>
        <w:rPr>
          <w:sz w:val="20"/>
          <w:szCs w:val="20"/>
        </w:rPr>
        <w:t xml:space="preserve"> influenced by </w:t>
      </w:r>
      <w:proofErr w:type="spellStart"/>
      <w:r>
        <w:rPr>
          <w:sz w:val="20"/>
          <w:szCs w:val="20"/>
        </w:rPr>
        <w:t>DeFi</w:t>
      </w:r>
      <w:proofErr w:type="spellEnd"/>
      <w:r w:rsidRPr="00A91930">
        <w:rPr>
          <w:sz w:val="20"/>
          <w:szCs w:val="20"/>
        </w:rPr>
        <w:t>.</w:t>
      </w:r>
    </w:p>
    <w:p w14:paraId="4A04AC35" w14:textId="5040C3F4" w:rsidR="000B35DB" w:rsidRDefault="00962BB6" w:rsidP="000B35DB">
      <w:pPr>
        <w:pStyle w:val="ListParagraph"/>
        <w:numPr>
          <w:ilvl w:val="2"/>
          <w:numId w:val="8"/>
        </w:numPr>
      </w:pPr>
      <w:r w:rsidRPr="00962BB6">
        <w:rPr>
          <w:b/>
          <w:bCs/>
        </w:rPr>
        <w:drawing>
          <wp:inline distT="0" distB="0" distL="0" distR="0" wp14:anchorId="533AD394" wp14:editId="5607E47E">
            <wp:extent cx="157429" cy="145622"/>
            <wp:effectExtent l="0" t="0" r="0" b="0"/>
            <wp:docPr id="6" name="Picture 6" descr="A yellow circle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yellow circle with a black background&#10;&#10;Description automatically generated with low confidence"/>
                    <pic:cNvPicPr/>
                  </pic:nvPicPr>
                  <pic:blipFill>
                    <a:blip r:embed="rId40"/>
                    <a:stretch>
                      <a:fillRect/>
                    </a:stretch>
                  </pic:blipFill>
                  <pic:spPr>
                    <a:xfrm>
                      <a:off x="0" y="0"/>
                      <a:ext cx="168316" cy="155693"/>
                    </a:xfrm>
                    <a:prstGeom prst="rect">
                      <a:avLst/>
                    </a:prstGeom>
                  </pic:spPr>
                </pic:pic>
              </a:graphicData>
            </a:graphic>
          </wp:inline>
        </w:drawing>
      </w:r>
      <w:r>
        <w:rPr>
          <w:b/>
          <w:bCs/>
        </w:rPr>
        <w:t xml:space="preserve"> </w:t>
      </w:r>
      <w:proofErr w:type="spellStart"/>
      <w:r w:rsidR="000B35DB" w:rsidRPr="58DC4B36">
        <w:rPr>
          <w:b/>
          <w:bCs/>
        </w:rPr>
        <w:t>VitaDAO</w:t>
      </w:r>
      <w:proofErr w:type="spellEnd"/>
      <w:r w:rsidR="000B35DB">
        <w:t>: Longevity DAO utilizing IP-NFT framework developed by Molecule GmbH. They are also using the Ocean network to create an AMM for data.</w:t>
      </w:r>
    </w:p>
    <w:p w14:paraId="304F58B4" w14:textId="5F9FF92A" w:rsidR="000B35DB" w:rsidRDefault="00962BB6" w:rsidP="000B35DB">
      <w:pPr>
        <w:pStyle w:val="ListParagraph"/>
        <w:numPr>
          <w:ilvl w:val="2"/>
          <w:numId w:val="8"/>
        </w:numPr>
      </w:pPr>
      <w:r w:rsidRPr="00962BB6">
        <w:rPr>
          <w:b/>
          <w:bCs/>
        </w:rPr>
        <w:drawing>
          <wp:inline distT="0" distB="0" distL="0" distR="0" wp14:anchorId="5AE15033" wp14:editId="0F24A5D0">
            <wp:extent cx="173355" cy="173355"/>
            <wp:effectExtent l="0" t="0" r="444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8935" cy="178935"/>
                    </a:xfrm>
                    <a:prstGeom prst="rect">
                      <a:avLst/>
                    </a:prstGeom>
                  </pic:spPr>
                </pic:pic>
              </a:graphicData>
            </a:graphic>
          </wp:inline>
        </w:drawing>
      </w:r>
      <w:r>
        <w:rPr>
          <w:b/>
          <w:bCs/>
        </w:rPr>
        <w:t xml:space="preserve"> </w:t>
      </w:r>
      <w:r w:rsidR="000B35DB" w:rsidRPr="240EBD72">
        <w:rPr>
          <w:b/>
          <w:bCs/>
        </w:rPr>
        <w:t>Open Access DAO</w:t>
      </w:r>
      <w:r w:rsidR="000B35DB">
        <w:t>: Use DAOs to crowdfund resources to buy publicly owned journals and make them open access. They are also trying to use blockchain to manage the peer-review system.</w:t>
      </w:r>
    </w:p>
    <w:p w14:paraId="6F0ACE00" w14:textId="6D8309F9" w:rsidR="000B35DB" w:rsidRDefault="00962BB6" w:rsidP="000B35DB">
      <w:pPr>
        <w:pStyle w:val="ListParagraph"/>
        <w:numPr>
          <w:ilvl w:val="2"/>
          <w:numId w:val="8"/>
        </w:numPr>
      </w:pPr>
      <w:r w:rsidRPr="00962BB6">
        <w:rPr>
          <w:b/>
          <w:bCs/>
        </w:rPr>
        <w:drawing>
          <wp:inline distT="0" distB="0" distL="0" distR="0" wp14:anchorId="765AC2DD" wp14:editId="031BE477">
            <wp:extent cx="158115" cy="1581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6114" cy="166114"/>
                    </a:xfrm>
                    <a:prstGeom prst="rect">
                      <a:avLst/>
                    </a:prstGeom>
                  </pic:spPr>
                </pic:pic>
              </a:graphicData>
            </a:graphic>
          </wp:inline>
        </w:drawing>
      </w:r>
      <w:r>
        <w:rPr>
          <w:b/>
          <w:bCs/>
        </w:rPr>
        <w:t xml:space="preserve"> </w:t>
      </w:r>
      <w:proofErr w:type="spellStart"/>
      <w:r w:rsidR="000B35DB" w:rsidRPr="240EBD72">
        <w:rPr>
          <w:b/>
          <w:bCs/>
        </w:rPr>
        <w:t>Opscientia</w:t>
      </w:r>
      <w:proofErr w:type="spellEnd"/>
      <w:r w:rsidR="000B35DB" w:rsidRPr="240EBD72">
        <w:rPr>
          <w:b/>
          <w:bCs/>
        </w:rPr>
        <w:t xml:space="preserve"> DAO</w:t>
      </w:r>
      <w:r w:rsidR="000B35DB">
        <w:t>: Knowledge market AMM DAO for science funding, inspired by the Ocean Protocol.</w:t>
      </w:r>
    </w:p>
    <w:p w14:paraId="358AFB3A" w14:textId="4B2BBA9D" w:rsidR="000B35DB" w:rsidRDefault="00962BB6" w:rsidP="000B35DB">
      <w:pPr>
        <w:pStyle w:val="ListParagraph"/>
        <w:numPr>
          <w:ilvl w:val="2"/>
          <w:numId w:val="8"/>
        </w:numPr>
        <w:rPr>
          <w:b/>
          <w:bCs/>
        </w:rPr>
      </w:pPr>
      <w:hyperlink r:id="rId43" w:history="1">
        <w:r w:rsidR="000B35DB" w:rsidRPr="00962BB6">
          <w:rPr>
            <w:rStyle w:val="Hyperlink"/>
            <w:b/>
            <w:bCs/>
          </w:rPr>
          <w:t>Ants-Review</w:t>
        </w:r>
      </w:hyperlink>
      <w:r>
        <w:rPr>
          <w:b/>
          <w:bCs/>
        </w:rPr>
        <w:t xml:space="preserve"> (Not Launched)</w:t>
      </w:r>
      <w:r w:rsidR="000B35DB" w:rsidRPr="240EBD72">
        <w:rPr>
          <w:b/>
          <w:bCs/>
        </w:rPr>
        <w:t xml:space="preserve">: </w:t>
      </w:r>
      <w:r w:rsidR="000B35DB" w:rsidRPr="240EBD72">
        <w:t>Reputation/incentivization gamification via open-review system on Ethereum blockchain.</w:t>
      </w:r>
    </w:p>
    <w:p w14:paraId="2FD4C320" w14:textId="1C98F1AC" w:rsidR="000B35DB" w:rsidRDefault="00962BB6" w:rsidP="000B35DB">
      <w:pPr>
        <w:pStyle w:val="ListParagraph"/>
        <w:numPr>
          <w:ilvl w:val="2"/>
          <w:numId w:val="8"/>
        </w:numPr>
        <w:rPr>
          <w:rFonts w:eastAsiaTheme="minorEastAsia"/>
        </w:rPr>
      </w:pPr>
      <w:r w:rsidRPr="00962BB6">
        <w:drawing>
          <wp:inline distT="0" distB="0" distL="0" distR="0" wp14:anchorId="2B8A796D" wp14:editId="346A5ECF">
            <wp:extent cx="143072" cy="188596"/>
            <wp:effectExtent l="0" t="0" r="0" b="1905"/>
            <wp:docPr id="8" name="Picture 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pic:nvPicPr>
                  <pic:blipFill>
                    <a:blip r:embed="rId44"/>
                    <a:stretch>
                      <a:fillRect/>
                    </a:stretch>
                  </pic:blipFill>
                  <pic:spPr>
                    <a:xfrm>
                      <a:off x="0" y="0"/>
                      <a:ext cx="167326" cy="220568"/>
                    </a:xfrm>
                    <a:prstGeom prst="rect">
                      <a:avLst/>
                    </a:prstGeom>
                  </pic:spPr>
                </pic:pic>
              </a:graphicData>
            </a:graphic>
          </wp:inline>
        </w:drawing>
      </w:r>
      <w:r>
        <w:t xml:space="preserve"> </w:t>
      </w:r>
      <w:hyperlink r:id="rId45">
        <w:r w:rsidR="000B35DB" w:rsidRPr="240EBD72">
          <w:rPr>
            <w:rStyle w:val="Hyperlink"/>
            <w:b/>
            <w:bCs/>
          </w:rPr>
          <w:t>Blockchain for Science</w:t>
        </w:r>
      </w:hyperlink>
      <w:r w:rsidR="000B35DB" w:rsidRPr="240EBD72">
        <w:rPr>
          <w:b/>
          <w:bCs/>
          <w:color w:val="222222"/>
        </w:rPr>
        <w:t xml:space="preserve">: </w:t>
      </w:r>
      <w:r w:rsidR="000B35DB" w:rsidRPr="240EBD72">
        <w:rPr>
          <w:color w:val="222222"/>
        </w:rPr>
        <w:t>Promoting replicability, open science, and open data using blockchain.</w:t>
      </w:r>
    </w:p>
    <w:p w14:paraId="104E816A" w14:textId="4EA18E7F" w:rsidR="000B35DB" w:rsidRDefault="00962BB6" w:rsidP="000B35DB">
      <w:pPr>
        <w:pStyle w:val="ListParagraph"/>
        <w:numPr>
          <w:ilvl w:val="2"/>
          <w:numId w:val="8"/>
        </w:numPr>
        <w:rPr>
          <w:rFonts w:eastAsiaTheme="minorEastAsia"/>
        </w:rPr>
      </w:pPr>
      <w:r w:rsidRPr="00962BB6">
        <w:rPr>
          <w:b/>
          <w:bCs/>
          <w:color w:val="222222"/>
        </w:rPr>
        <w:drawing>
          <wp:inline distT="0" distB="0" distL="0" distR="0" wp14:anchorId="7AD1A881" wp14:editId="10F88CF5">
            <wp:extent cx="132023" cy="134832"/>
            <wp:effectExtent l="0" t="0" r="0" b="5080"/>
            <wp:docPr id="9" name="Picture 9" descr="A picture containing text, ceramic ware,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eramic ware, porcelain&#10;&#10;Description automatically generated"/>
                    <pic:cNvPicPr/>
                  </pic:nvPicPr>
                  <pic:blipFill>
                    <a:blip r:embed="rId46"/>
                    <a:stretch>
                      <a:fillRect/>
                    </a:stretch>
                  </pic:blipFill>
                  <pic:spPr>
                    <a:xfrm>
                      <a:off x="0" y="0"/>
                      <a:ext cx="147216" cy="150348"/>
                    </a:xfrm>
                    <a:prstGeom prst="rect">
                      <a:avLst/>
                    </a:prstGeom>
                  </pic:spPr>
                </pic:pic>
              </a:graphicData>
            </a:graphic>
          </wp:inline>
        </w:drawing>
      </w:r>
      <w:r>
        <w:rPr>
          <w:b/>
          <w:bCs/>
          <w:color w:val="222222"/>
        </w:rPr>
        <w:t xml:space="preserve"> </w:t>
      </w:r>
      <w:r w:rsidR="000B35DB" w:rsidRPr="240EBD72">
        <w:rPr>
          <w:b/>
          <w:bCs/>
          <w:color w:val="222222"/>
        </w:rPr>
        <w:t xml:space="preserve">Planetary Resilience DAO: </w:t>
      </w:r>
      <w:r w:rsidR="000B35DB" w:rsidRPr="240EBD72">
        <w:rPr>
          <w:color w:val="222222"/>
        </w:rPr>
        <w:t>DAO</w:t>
      </w:r>
      <w:r w:rsidR="000B35DB" w:rsidRPr="240EBD72">
        <w:rPr>
          <w:b/>
          <w:bCs/>
          <w:color w:val="222222"/>
        </w:rPr>
        <w:t xml:space="preserve"> </w:t>
      </w:r>
      <w:r w:rsidR="000B35DB" w:rsidRPr="240EBD72">
        <w:rPr>
          <w:rFonts w:ascii="Lato" w:eastAsia="Lato" w:hAnsi="Lato" w:cs="Lato"/>
          <w:color w:val="212121"/>
        </w:rPr>
        <w:t>to drive planetary resilience technologies regarding energy, medicine etc.</w:t>
      </w:r>
    </w:p>
    <w:p w14:paraId="2EC76A5E" w14:textId="2E4E877F" w:rsidR="000B35DB" w:rsidRDefault="002B7253" w:rsidP="000B35DB">
      <w:pPr>
        <w:pStyle w:val="ListParagraph"/>
        <w:numPr>
          <w:ilvl w:val="2"/>
          <w:numId w:val="8"/>
        </w:numPr>
        <w:rPr>
          <w:rFonts w:eastAsiaTheme="minorEastAsia"/>
          <w:b/>
          <w:bCs/>
          <w:color w:val="222222"/>
        </w:rPr>
      </w:pPr>
      <w:hyperlink r:id="rId47">
        <w:r w:rsidR="000B35DB" w:rsidRPr="240EBD72">
          <w:rPr>
            <w:rStyle w:val="Hyperlink"/>
            <w:b/>
            <w:bCs/>
          </w:rPr>
          <w:t>LabD</w:t>
        </w:r>
        <w:r w:rsidR="000B35DB" w:rsidRPr="240EBD72">
          <w:rPr>
            <w:rStyle w:val="Hyperlink"/>
            <w:b/>
            <w:bCs/>
          </w:rPr>
          <w:t>A</w:t>
        </w:r>
        <w:r w:rsidR="000B35DB" w:rsidRPr="240EBD72">
          <w:rPr>
            <w:rStyle w:val="Hyperlink"/>
            <w:b/>
            <w:bCs/>
          </w:rPr>
          <w:t>O</w:t>
        </w:r>
      </w:hyperlink>
      <w:r w:rsidR="000B35DB" w:rsidRPr="240EBD72">
        <w:rPr>
          <w:b/>
          <w:bCs/>
          <w:color w:val="222222"/>
        </w:rPr>
        <w:t>: B</w:t>
      </w:r>
      <w:r w:rsidR="000B35DB" w:rsidRPr="240EBD72">
        <w:rPr>
          <w:color w:val="222222"/>
        </w:rPr>
        <w:t>uilding</w:t>
      </w:r>
      <w:r w:rsidR="000B35DB" w:rsidRPr="240EBD72">
        <w:rPr>
          <w:rFonts w:eastAsiaTheme="minorEastAsia"/>
          <w:color w:val="192024"/>
        </w:rPr>
        <w:t xml:space="preserve"> a community-owned and operated platform to run experiments, exchange protocols, and share data. Mission: “We believe there's a future in biotech research where data share is incentivized, and the barrier from idea to reality is minimized by a more advanced marketplace.”</w:t>
      </w:r>
    </w:p>
    <w:p w14:paraId="33486E18" w14:textId="7B139D2E" w:rsidR="000B35DB" w:rsidRDefault="00962BB6" w:rsidP="000B35DB">
      <w:pPr>
        <w:pStyle w:val="ListParagraph"/>
        <w:numPr>
          <w:ilvl w:val="2"/>
          <w:numId w:val="8"/>
        </w:numPr>
      </w:pPr>
      <w:r w:rsidRPr="00962BB6">
        <w:lastRenderedPageBreak/>
        <w:drawing>
          <wp:inline distT="0" distB="0" distL="0" distR="0" wp14:anchorId="1E963E84" wp14:editId="77296EBF">
            <wp:extent cx="147320" cy="151231"/>
            <wp:effectExtent l="0" t="0" r="5080" b="1270"/>
            <wp:docPr id="10" name="Picture 10" descr="A close-up of a tombst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up of a tombstone&#10;&#10;Description automatically generated with low confidence"/>
                    <pic:cNvPicPr/>
                  </pic:nvPicPr>
                  <pic:blipFill>
                    <a:blip r:embed="rId48"/>
                    <a:stretch>
                      <a:fillRect/>
                    </a:stretch>
                  </pic:blipFill>
                  <pic:spPr>
                    <a:xfrm>
                      <a:off x="0" y="0"/>
                      <a:ext cx="177291" cy="181998"/>
                    </a:xfrm>
                    <a:prstGeom prst="rect">
                      <a:avLst/>
                    </a:prstGeom>
                  </pic:spPr>
                </pic:pic>
              </a:graphicData>
            </a:graphic>
          </wp:inline>
        </w:drawing>
      </w:r>
      <w:r>
        <w:t xml:space="preserve"> </w:t>
      </w:r>
      <w:hyperlink r:id="rId49">
        <w:r w:rsidR="000B35DB" w:rsidRPr="240EBD72">
          <w:rPr>
            <w:rStyle w:val="Hyperlink"/>
            <w:b/>
            <w:bCs/>
          </w:rPr>
          <w:t>Sentie</w:t>
        </w:r>
        <w:r w:rsidR="000B35DB" w:rsidRPr="240EBD72">
          <w:rPr>
            <w:rStyle w:val="Hyperlink"/>
            <w:b/>
            <w:bCs/>
          </w:rPr>
          <w:t>n</w:t>
        </w:r>
        <w:r w:rsidR="000B35DB" w:rsidRPr="240EBD72">
          <w:rPr>
            <w:rStyle w:val="Hyperlink"/>
            <w:b/>
            <w:bCs/>
          </w:rPr>
          <w:t>t Commons</w:t>
        </w:r>
      </w:hyperlink>
      <w:r w:rsidR="000B35DB" w:rsidRPr="240EBD72">
        <w:rPr>
          <w:b/>
          <w:bCs/>
          <w:color w:val="222222"/>
        </w:rPr>
        <w:t xml:space="preserve">: </w:t>
      </w:r>
      <w:r w:rsidR="000B35DB" w:rsidRPr="240EBD72">
        <w:rPr>
          <w:color w:val="222222"/>
        </w:rPr>
        <w:t>Gitlab community that is trying to figure out how to overlay and integrate the collective parts of human knowledge and wisdom.</w:t>
      </w:r>
    </w:p>
    <w:p w14:paraId="7CB44F4E" w14:textId="0DBAECB3" w:rsidR="000B35DB" w:rsidRPr="00962BB6" w:rsidRDefault="00962BB6" w:rsidP="000B35DB">
      <w:pPr>
        <w:pStyle w:val="ListParagraph"/>
        <w:numPr>
          <w:ilvl w:val="2"/>
          <w:numId w:val="8"/>
        </w:numPr>
      </w:pPr>
      <w:r w:rsidRPr="00962BB6">
        <w:rPr>
          <w:b/>
          <w:bCs/>
          <w:color w:val="222222"/>
        </w:rPr>
        <w:drawing>
          <wp:inline distT="0" distB="0" distL="0" distR="0" wp14:anchorId="3D805C51" wp14:editId="20E1066D">
            <wp:extent cx="135467" cy="135467"/>
            <wp:effectExtent l="0" t="0" r="4445" b="4445"/>
            <wp:docPr id="11" name="Picture 11" descr="A picture containing kitchen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kitchenware&#10;&#10;Description automatically generated"/>
                    <pic:cNvPicPr/>
                  </pic:nvPicPr>
                  <pic:blipFill>
                    <a:blip r:embed="rId50"/>
                    <a:stretch>
                      <a:fillRect/>
                    </a:stretch>
                  </pic:blipFill>
                  <pic:spPr>
                    <a:xfrm>
                      <a:off x="0" y="0"/>
                      <a:ext cx="143607" cy="143607"/>
                    </a:xfrm>
                    <a:prstGeom prst="rect">
                      <a:avLst/>
                    </a:prstGeom>
                  </pic:spPr>
                </pic:pic>
              </a:graphicData>
            </a:graphic>
          </wp:inline>
        </w:drawing>
      </w:r>
      <w:r>
        <w:rPr>
          <w:b/>
          <w:bCs/>
          <w:color w:val="222222"/>
        </w:rPr>
        <w:t xml:space="preserve"> </w:t>
      </w:r>
      <w:hyperlink r:id="rId51" w:history="1">
        <w:r w:rsidR="000B35DB" w:rsidRPr="00962BB6">
          <w:rPr>
            <w:rStyle w:val="Hyperlink"/>
            <w:b/>
            <w:bCs/>
          </w:rPr>
          <w:t>Ocean Protocol</w:t>
        </w:r>
      </w:hyperlink>
      <w:r w:rsidR="000B35DB" w:rsidRPr="240EBD72">
        <w:rPr>
          <w:b/>
          <w:bCs/>
          <w:color w:val="222222"/>
        </w:rPr>
        <w:t xml:space="preserve">: </w:t>
      </w:r>
      <w:r w:rsidR="000B35DB" w:rsidRPr="240EBD72">
        <w:rPr>
          <w:color w:val="222222"/>
        </w:rPr>
        <w:t>A data AMM blockchain.</w:t>
      </w:r>
    </w:p>
    <w:p w14:paraId="571735D7" w14:textId="010B4779" w:rsidR="00962BB6" w:rsidRPr="00962BB6" w:rsidRDefault="00CB630B" w:rsidP="00962BB6">
      <w:pPr>
        <w:pStyle w:val="ListParagraph"/>
        <w:numPr>
          <w:ilvl w:val="2"/>
          <w:numId w:val="8"/>
        </w:numPr>
        <w:rPr>
          <w:rFonts w:eastAsiaTheme="minorEastAsia"/>
          <w:b/>
          <w:bCs/>
        </w:rPr>
      </w:pPr>
      <w:hyperlink r:id="rId52" w:history="1">
        <w:r w:rsidR="00962BB6" w:rsidRPr="00CB630B">
          <w:rPr>
            <w:rStyle w:val="Hyperlink"/>
            <w:b/>
            <w:bCs/>
          </w:rPr>
          <w:t>Science Fund</w:t>
        </w:r>
      </w:hyperlink>
      <w:r w:rsidR="00962BB6">
        <w:t>:  Basic science funding strategy using stylized funding receipts as collector NFTs to show how your contributions might have improved science 50+ years later.</w:t>
      </w:r>
    </w:p>
    <w:p w14:paraId="2C535335" w14:textId="77777777" w:rsidR="000B35DB" w:rsidRDefault="000B35DB" w:rsidP="000B35DB">
      <w:pPr>
        <w:pStyle w:val="ListParagraph"/>
        <w:numPr>
          <w:ilvl w:val="1"/>
          <w:numId w:val="8"/>
        </w:numPr>
      </w:pPr>
      <w:r w:rsidRPr="58DC4B36">
        <w:rPr>
          <w:b/>
          <w:bCs/>
        </w:rPr>
        <w:t>2017 Boom</w:t>
      </w:r>
      <w:r>
        <w:rPr>
          <w:b/>
          <w:bCs/>
        </w:rPr>
        <w:t xml:space="preserve">: </w:t>
      </w:r>
      <w:r w:rsidRPr="00A91930">
        <w:rPr>
          <w:sz w:val="20"/>
          <w:szCs w:val="20"/>
        </w:rPr>
        <w:t>Characterized by an excitement of DAO’s and smart contracts but generally ran into funding issues.</w:t>
      </w:r>
    </w:p>
    <w:p w14:paraId="13ABD313" w14:textId="277CEB80" w:rsidR="000B35DB" w:rsidRDefault="00D528DF" w:rsidP="00D528DF">
      <w:pPr>
        <w:pStyle w:val="ListParagraph"/>
        <w:numPr>
          <w:ilvl w:val="2"/>
          <w:numId w:val="8"/>
        </w:numPr>
      </w:pPr>
      <w:r w:rsidRPr="00D528DF">
        <w:rPr>
          <w:b/>
          <w:bCs/>
        </w:rPr>
        <w:drawing>
          <wp:inline distT="0" distB="0" distL="0" distR="0" wp14:anchorId="795BAC25" wp14:editId="543C4702">
            <wp:extent cx="198960" cy="186902"/>
            <wp:effectExtent l="0" t="0" r="444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7766" cy="204568"/>
                    </a:xfrm>
                    <a:prstGeom prst="rect">
                      <a:avLst/>
                    </a:prstGeom>
                  </pic:spPr>
                </pic:pic>
              </a:graphicData>
            </a:graphic>
          </wp:inline>
        </w:drawing>
      </w:r>
      <w:r>
        <w:rPr>
          <w:b/>
          <w:bCs/>
        </w:rPr>
        <w:t xml:space="preserve"> </w:t>
      </w:r>
      <w:hyperlink r:id="rId54" w:history="1">
        <w:r w:rsidR="000B35DB" w:rsidRPr="00D528DF">
          <w:rPr>
            <w:rStyle w:val="Hyperlink"/>
            <w:b/>
            <w:bCs/>
          </w:rPr>
          <w:t>ARTiFACTS</w:t>
        </w:r>
      </w:hyperlink>
      <w:r w:rsidR="000B35DB">
        <w:t>: Uses blockchain to manage data and figure provenance as well as versioning while manuscripting.</w:t>
      </w:r>
    </w:p>
    <w:p w14:paraId="41CD49EF" w14:textId="6693BFFE" w:rsidR="000B35DB" w:rsidRDefault="00D528DF" w:rsidP="000B35DB">
      <w:pPr>
        <w:pStyle w:val="ListParagraph"/>
        <w:numPr>
          <w:ilvl w:val="2"/>
          <w:numId w:val="8"/>
        </w:numPr>
        <w:rPr>
          <w:rFonts w:eastAsiaTheme="minorEastAsia"/>
          <w:b/>
          <w:bCs/>
        </w:rPr>
      </w:pPr>
      <w:r w:rsidRPr="00D528DF">
        <w:rPr>
          <w:b/>
          <w:bCs/>
        </w:rPr>
        <w:drawing>
          <wp:inline distT="0" distB="0" distL="0" distR="0" wp14:anchorId="5FF5A573" wp14:editId="37878F5D">
            <wp:extent cx="181610" cy="124214"/>
            <wp:effectExtent l="0" t="0" r="0" b="3175"/>
            <wp:docPr id="15" name="Picture 1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con&#10;&#10;Description automatically generated"/>
                    <pic:cNvPicPr/>
                  </pic:nvPicPr>
                  <pic:blipFill>
                    <a:blip r:embed="rId55"/>
                    <a:stretch>
                      <a:fillRect/>
                    </a:stretch>
                  </pic:blipFill>
                  <pic:spPr>
                    <a:xfrm>
                      <a:off x="0" y="0"/>
                      <a:ext cx="202972" cy="138825"/>
                    </a:xfrm>
                    <a:prstGeom prst="rect">
                      <a:avLst/>
                    </a:prstGeom>
                  </pic:spPr>
                </pic:pic>
              </a:graphicData>
            </a:graphic>
          </wp:inline>
        </w:drawing>
      </w:r>
      <w:r>
        <w:rPr>
          <w:b/>
          <w:bCs/>
        </w:rPr>
        <w:t xml:space="preserve"> </w:t>
      </w:r>
      <w:hyperlink r:id="rId56" w:history="1">
        <w:r w:rsidR="000B35DB" w:rsidRPr="00D528DF">
          <w:rPr>
            <w:rStyle w:val="Hyperlink"/>
            <w:b/>
            <w:bCs/>
          </w:rPr>
          <w:t>Manubot</w:t>
        </w:r>
      </w:hyperlink>
      <w:r w:rsidR="000B35DB">
        <w:t>: Using blockchain to manage versioning and manuscripting of ideas.</w:t>
      </w:r>
    </w:p>
    <w:p w14:paraId="7B9A1AFB" w14:textId="08512DBA" w:rsidR="000B35DB" w:rsidRDefault="00962BB6" w:rsidP="000B35DB">
      <w:pPr>
        <w:pStyle w:val="ListParagraph"/>
        <w:numPr>
          <w:ilvl w:val="2"/>
          <w:numId w:val="8"/>
        </w:numPr>
      </w:pPr>
      <w:r w:rsidRPr="00962BB6">
        <w:rPr>
          <w:b/>
          <w:bCs/>
        </w:rPr>
        <w:drawing>
          <wp:inline distT="0" distB="0" distL="0" distR="0" wp14:anchorId="2ED63AF5" wp14:editId="38E843A4">
            <wp:extent cx="121833" cy="129866"/>
            <wp:effectExtent l="0" t="0" r="5715" b="0"/>
            <wp:docPr id="13" name="Picture 1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clipart&#10;&#10;Description automatically generated"/>
                    <pic:cNvPicPr/>
                  </pic:nvPicPr>
                  <pic:blipFill>
                    <a:blip r:embed="rId57"/>
                    <a:stretch>
                      <a:fillRect/>
                    </a:stretch>
                  </pic:blipFill>
                  <pic:spPr>
                    <a:xfrm>
                      <a:off x="0" y="0"/>
                      <a:ext cx="162161" cy="172853"/>
                    </a:xfrm>
                    <a:prstGeom prst="rect">
                      <a:avLst/>
                    </a:prstGeom>
                  </pic:spPr>
                </pic:pic>
              </a:graphicData>
            </a:graphic>
          </wp:inline>
        </w:drawing>
      </w:r>
      <w:r>
        <w:rPr>
          <w:b/>
          <w:bCs/>
        </w:rPr>
        <w:t xml:space="preserve"> </w:t>
      </w:r>
      <w:r w:rsidR="000B35DB" w:rsidRPr="240EBD72">
        <w:rPr>
          <w:b/>
          <w:bCs/>
        </w:rPr>
        <w:t xml:space="preserve">Science Matters / </w:t>
      </w:r>
      <w:r w:rsidRPr="00962BB6">
        <w:rPr>
          <w:b/>
          <w:bCs/>
        </w:rPr>
        <w:drawing>
          <wp:inline distT="0" distB="0" distL="0" distR="0" wp14:anchorId="7CDF9857" wp14:editId="2879D065">
            <wp:extent cx="120638" cy="135043"/>
            <wp:effectExtent l="0" t="0" r="0" b="5080"/>
            <wp:docPr id="14" name="Picture 1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Background pattern&#10;&#10;Description automatically generated"/>
                    <pic:cNvPicPr/>
                  </pic:nvPicPr>
                  <pic:blipFill>
                    <a:blip r:embed="rId58"/>
                    <a:stretch>
                      <a:fillRect/>
                    </a:stretch>
                  </pic:blipFill>
                  <pic:spPr>
                    <a:xfrm>
                      <a:off x="0" y="0"/>
                      <a:ext cx="130949" cy="146585"/>
                    </a:xfrm>
                    <a:prstGeom prst="rect">
                      <a:avLst/>
                    </a:prstGeom>
                  </pic:spPr>
                </pic:pic>
              </a:graphicData>
            </a:graphic>
          </wp:inline>
        </w:drawing>
      </w:r>
      <w:r>
        <w:rPr>
          <w:b/>
          <w:bCs/>
        </w:rPr>
        <w:t xml:space="preserve"> </w:t>
      </w:r>
      <w:r w:rsidR="000B35DB" w:rsidRPr="240EBD72">
        <w:rPr>
          <w:b/>
          <w:bCs/>
        </w:rPr>
        <w:t>EUREKA</w:t>
      </w:r>
      <w:r w:rsidR="000B35DB">
        <w:t xml:space="preserve"> (failed): This was the most robust solution amongst comprehensive attempts to change academic publishing to come out of the last burst of </w:t>
      </w:r>
      <w:proofErr w:type="spellStart"/>
      <w:r w:rsidR="000B35DB">
        <w:t>DeSci</w:t>
      </w:r>
      <w:proofErr w:type="spellEnd"/>
      <w:r w:rsidR="000B35DB">
        <w:t xml:space="preserve"> projects from the 2017 ICO boom, but it fell prey to financial issues.  Former editors and executives have not been responding to my requests for an interview. Science Matters was an open-access journal that encouraged negative results and single observation publishing.  EUREKA was a token created on the Ethereum blockchain. </w:t>
      </w:r>
    </w:p>
    <w:p w14:paraId="620A021F" w14:textId="65EB805A" w:rsidR="000B35DB" w:rsidRPr="00A91930" w:rsidRDefault="00962BB6" w:rsidP="000B35DB">
      <w:pPr>
        <w:pStyle w:val="ListParagraph"/>
        <w:numPr>
          <w:ilvl w:val="2"/>
          <w:numId w:val="8"/>
        </w:numPr>
        <w:rPr>
          <w:rFonts w:eastAsiaTheme="minorEastAsia"/>
        </w:rPr>
      </w:pPr>
      <w:r w:rsidRPr="00962BB6">
        <w:rPr>
          <w:b/>
          <w:bCs/>
        </w:rPr>
        <w:drawing>
          <wp:inline distT="0" distB="0" distL="0" distR="0" wp14:anchorId="1F744668" wp14:editId="124BCB5D">
            <wp:extent cx="142069" cy="151756"/>
            <wp:effectExtent l="0" t="0" r="0" b="1270"/>
            <wp:docPr id="12"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con&#10;&#10;Description automatically generated"/>
                    <pic:cNvPicPr/>
                  </pic:nvPicPr>
                  <pic:blipFill>
                    <a:blip r:embed="rId59"/>
                    <a:stretch>
                      <a:fillRect/>
                    </a:stretch>
                  </pic:blipFill>
                  <pic:spPr>
                    <a:xfrm>
                      <a:off x="0" y="0"/>
                      <a:ext cx="153189" cy="163634"/>
                    </a:xfrm>
                    <a:prstGeom prst="rect">
                      <a:avLst/>
                    </a:prstGeom>
                  </pic:spPr>
                </pic:pic>
              </a:graphicData>
            </a:graphic>
          </wp:inline>
        </w:drawing>
      </w:r>
      <w:r>
        <w:rPr>
          <w:b/>
          <w:bCs/>
        </w:rPr>
        <w:t xml:space="preserve"> </w:t>
      </w:r>
      <w:hyperlink r:id="rId60" w:history="1">
        <w:proofErr w:type="spellStart"/>
        <w:r w:rsidR="000B35DB" w:rsidRPr="00962BB6">
          <w:rPr>
            <w:rStyle w:val="Hyperlink"/>
            <w:b/>
            <w:bCs/>
          </w:rPr>
          <w:t>Orvium</w:t>
        </w:r>
        <w:proofErr w:type="spellEnd"/>
      </w:hyperlink>
      <w:r w:rsidR="000B35DB" w:rsidRPr="00A91930">
        <w:t>: A comprehensive attempt to change academic publishing. See Table 1 below.</w:t>
      </w:r>
    </w:p>
    <w:p w14:paraId="350051AE" w14:textId="0461895C" w:rsidR="000B35DB" w:rsidRPr="00A91930" w:rsidRDefault="00962BB6" w:rsidP="000B35DB">
      <w:pPr>
        <w:pStyle w:val="ListParagraph"/>
        <w:numPr>
          <w:ilvl w:val="2"/>
          <w:numId w:val="8"/>
        </w:numPr>
        <w:rPr>
          <w:rFonts w:eastAsiaTheme="minorEastAsia"/>
          <w:b/>
          <w:bCs/>
        </w:rPr>
      </w:pPr>
      <w:hyperlink r:id="rId61" w:history="1">
        <w:proofErr w:type="spellStart"/>
        <w:r w:rsidR="000B35DB" w:rsidRPr="00962BB6">
          <w:rPr>
            <w:rStyle w:val="Hyperlink"/>
            <w:b/>
            <w:bCs/>
          </w:rPr>
          <w:t>Scienceroot</w:t>
        </w:r>
        <w:proofErr w:type="spellEnd"/>
      </w:hyperlink>
      <w:r w:rsidR="000B35DB" w:rsidRPr="00A91930">
        <w:rPr>
          <w:b/>
          <w:bCs/>
        </w:rPr>
        <w:t xml:space="preserve">:  </w:t>
      </w:r>
      <w:r w:rsidR="000B35DB" w:rsidRPr="00A91930">
        <w:t>A comprehensive attempt to change academic publishing. See Table 1 below.</w:t>
      </w:r>
    </w:p>
    <w:p w14:paraId="684A41B2" w14:textId="383963B5" w:rsidR="000B35DB" w:rsidRPr="00A91930" w:rsidRDefault="00D528DF" w:rsidP="000B35DB">
      <w:pPr>
        <w:pStyle w:val="ListParagraph"/>
        <w:numPr>
          <w:ilvl w:val="2"/>
          <w:numId w:val="8"/>
        </w:numPr>
      </w:pPr>
      <w:r w:rsidRPr="00D528DF">
        <w:rPr>
          <w:b/>
          <w:bCs/>
        </w:rPr>
        <w:drawing>
          <wp:inline distT="0" distB="0" distL="0" distR="0" wp14:anchorId="740F9A31" wp14:editId="7F27E2EC">
            <wp:extent cx="97367" cy="137657"/>
            <wp:effectExtent l="0" t="0" r="4445" b="2540"/>
            <wp:docPr id="17" name="Picture 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Icon&#10;&#10;Description automatically generated"/>
                    <pic:cNvPicPr/>
                  </pic:nvPicPr>
                  <pic:blipFill>
                    <a:blip r:embed="rId62"/>
                    <a:stretch>
                      <a:fillRect/>
                    </a:stretch>
                  </pic:blipFill>
                  <pic:spPr>
                    <a:xfrm>
                      <a:off x="0" y="0"/>
                      <a:ext cx="106456" cy="150507"/>
                    </a:xfrm>
                    <a:prstGeom prst="rect">
                      <a:avLst/>
                    </a:prstGeom>
                  </pic:spPr>
                </pic:pic>
              </a:graphicData>
            </a:graphic>
          </wp:inline>
        </w:drawing>
      </w:r>
      <w:r>
        <w:rPr>
          <w:b/>
          <w:bCs/>
        </w:rPr>
        <w:t xml:space="preserve"> </w:t>
      </w:r>
      <w:hyperlink r:id="rId63" w:history="1">
        <w:r w:rsidR="000B35DB" w:rsidRPr="00D528DF">
          <w:rPr>
            <w:rStyle w:val="Hyperlink"/>
            <w:b/>
            <w:bCs/>
          </w:rPr>
          <w:t>Pluto</w:t>
        </w:r>
      </w:hyperlink>
      <w:r w:rsidR="000B35DB" w:rsidRPr="00A91930">
        <w:t xml:space="preserve"> (failed): A comprehensive attempt to change academic publishing.  See Table 1 below.</w:t>
      </w:r>
    </w:p>
    <w:p w14:paraId="03C7406E" w14:textId="4B405C52" w:rsidR="000B35DB" w:rsidRDefault="00962BB6" w:rsidP="000B35DB">
      <w:pPr>
        <w:pStyle w:val="ListParagraph"/>
        <w:numPr>
          <w:ilvl w:val="2"/>
          <w:numId w:val="8"/>
        </w:numPr>
        <w:rPr>
          <w:rFonts w:eastAsiaTheme="minorEastAsia"/>
          <w:b/>
          <w:bCs/>
          <w:color w:val="222222"/>
        </w:rPr>
      </w:pPr>
      <w:hyperlink r:id="rId64" w:history="1">
        <w:proofErr w:type="spellStart"/>
        <w:r w:rsidR="000B35DB" w:rsidRPr="00962BB6">
          <w:rPr>
            <w:rStyle w:val="Hyperlink"/>
            <w:b/>
            <w:bCs/>
          </w:rPr>
          <w:t>FractalFlows</w:t>
        </w:r>
        <w:proofErr w:type="spellEnd"/>
      </w:hyperlink>
      <w:r w:rsidR="000B35DB" w:rsidRPr="240EBD72">
        <w:rPr>
          <w:b/>
          <w:bCs/>
          <w:color w:val="222222"/>
        </w:rPr>
        <w:t xml:space="preserve">: </w:t>
      </w:r>
      <w:r w:rsidR="000B35DB" w:rsidRPr="240EBD72">
        <w:rPr>
          <w:color w:val="222222"/>
        </w:rPr>
        <w:t>“Hypothesis Matters.”  They are a claims-focused decentralized organization using “claims” as a more fundamental unit than paper.  It could very well be a tweet.</w:t>
      </w:r>
    </w:p>
    <w:p w14:paraId="0DFF6B9E" w14:textId="77777777" w:rsidR="000B35DB" w:rsidRDefault="000B35DB" w:rsidP="000B35DB">
      <w:pPr>
        <w:pStyle w:val="ListParagraph"/>
        <w:numPr>
          <w:ilvl w:val="2"/>
          <w:numId w:val="8"/>
        </w:numPr>
        <w:rPr>
          <w:b/>
          <w:bCs/>
          <w:color w:val="222222"/>
        </w:rPr>
      </w:pPr>
      <w:r w:rsidRPr="240EBD72">
        <w:rPr>
          <w:b/>
          <w:bCs/>
          <w:color w:val="222222"/>
        </w:rPr>
        <w:t>Mackey Project</w:t>
      </w:r>
      <w:r w:rsidRPr="240EBD72">
        <w:rPr>
          <w:color w:val="222222"/>
        </w:rPr>
        <w:t>: Tim Mackey et al proposed DAO that uses a blockchain managed a peer review system on the Ethereum blockchain.</w:t>
      </w:r>
    </w:p>
    <w:p w14:paraId="1AD053F5" w14:textId="77777777" w:rsidR="000B35DB" w:rsidRDefault="000B35DB" w:rsidP="000B35DB">
      <w:pPr>
        <w:jc w:val="center"/>
      </w:pPr>
      <w:r>
        <w:rPr>
          <w:noProof/>
        </w:rPr>
        <w:drawing>
          <wp:inline distT="0" distB="0" distL="0" distR="0" wp14:anchorId="16C77C52" wp14:editId="7DF90A4F">
            <wp:extent cx="5943600" cy="1622108"/>
            <wp:effectExtent l="0" t="0" r="0" b="0"/>
            <wp:docPr id="704209518" name="Picture 7042095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9518" name="Picture 704209518" descr="Tabl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1622108"/>
                    </a:xfrm>
                    <a:prstGeom prst="rect">
                      <a:avLst/>
                    </a:prstGeom>
                  </pic:spPr>
                </pic:pic>
              </a:graphicData>
            </a:graphic>
          </wp:inline>
        </w:drawing>
      </w:r>
    </w:p>
    <w:p w14:paraId="4531A363" w14:textId="77777777" w:rsidR="000B35DB" w:rsidRDefault="000B35DB" w:rsidP="000B35DB">
      <w:pPr>
        <w:rPr>
          <w:rFonts w:ascii="Calibri" w:eastAsia="Calibri" w:hAnsi="Calibri" w:cs="Calibri"/>
        </w:rPr>
      </w:pPr>
      <w:r>
        <w:t xml:space="preserve">What these solutions are missing </w:t>
      </w:r>
      <w:r w:rsidRPr="00C13903">
        <w:t>is any attempt to manage the prestige economy of academia, represented through the h-index and impact factor of journals. They</w:t>
      </w:r>
      <w:r>
        <w:t xml:space="preserve"> address symptoms rather than the root cause. What motivates academics and how does the </w:t>
      </w:r>
      <w:bookmarkStart w:id="39" w:name="_Int_jMGNY8Zd"/>
      <w:r>
        <w:t>prestige economy</w:t>
      </w:r>
      <w:bookmarkEnd w:id="39"/>
      <w:r>
        <w:t xml:space="preserve"> play a role? It is hard to answer with great precision, but according to Blackmore and </w:t>
      </w:r>
      <w:proofErr w:type="spellStart"/>
      <w:r>
        <w:t>Kandiko</w:t>
      </w:r>
      <w:proofErr w:type="spellEnd"/>
      <w:r>
        <w:t xml:space="preserve">, </w:t>
      </w:r>
      <w:r w:rsidRPr="240EBD72">
        <w:rPr>
          <w:i/>
          <w:iCs/>
          <w:color w:val="AEAAAA" w:themeColor="background2" w:themeShade="BF"/>
        </w:rPr>
        <w:t xml:space="preserve">“external rewards include </w:t>
      </w:r>
      <w:r w:rsidRPr="240EBD72">
        <w:rPr>
          <w:rFonts w:ascii="Calibri" w:eastAsia="Calibri" w:hAnsi="Calibri" w:cs="Calibri"/>
          <w:i/>
          <w:iCs/>
          <w:color w:val="AEAAAA" w:themeColor="background2" w:themeShade="BF"/>
        </w:rPr>
        <w:t>granting of tenure, promotion, merit pay, travel provisions, payment of incidental department and professional expenses, clerical assistance, and special privileges. Internal motivators usually include liking open-ended problem solving, wanting to be helpful, having a sense of making a difference (such as seeing students develop), feeling satisfaction from interacting with students, feeling a sense of competence through increasing skill and knowledge, having opportunities for learning and to use skills and knowledge, and having autonomy-independence</w:t>
      </w:r>
      <w:r w:rsidRPr="240EBD72">
        <w:rPr>
          <w:rStyle w:val="FootnoteReference"/>
          <w:rFonts w:ascii="Calibri" w:eastAsia="Calibri" w:hAnsi="Calibri" w:cs="Calibri"/>
          <w:i/>
          <w:iCs/>
          <w:color w:val="AEAAAA" w:themeColor="background2" w:themeShade="BF"/>
        </w:rPr>
        <w:footnoteReference w:id="23"/>
      </w:r>
      <w:r w:rsidRPr="240EBD72">
        <w:rPr>
          <w:rFonts w:ascii="Calibri" w:eastAsia="Calibri" w:hAnsi="Calibri" w:cs="Calibri"/>
          <w:i/>
          <w:iCs/>
          <w:color w:val="AEAAAA" w:themeColor="background2" w:themeShade="BF"/>
        </w:rPr>
        <w:t xml:space="preserve">” </w:t>
      </w:r>
      <w:r w:rsidRPr="240EBD72">
        <w:rPr>
          <w:rFonts w:ascii="Calibri" w:eastAsia="Calibri" w:hAnsi="Calibri" w:cs="Calibri"/>
        </w:rPr>
        <w:t xml:space="preserve">and, jointly, intellectual leadership. Scientists are motivated by prestige, not only as tangible “proof” of their life’s work, but </w:t>
      </w:r>
      <w:proofErr w:type="gramStart"/>
      <w:r>
        <w:rPr>
          <w:rFonts w:ascii="Calibri" w:eastAsia="Calibri" w:hAnsi="Calibri" w:cs="Calibri"/>
        </w:rPr>
        <w:t>in order to</w:t>
      </w:r>
      <w:proofErr w:type="gramEnd"/>
      <w:r w:rsidRPr="240EBD72">
        <w:rPr>
          <w:rFonts w:ascii="Calibri" w:eastAsia="Calibri" w:hAnsi="Calibri" w:cs="Calibri"/>
        </w:rPr>
        <w:t xml:space="preserve"> survive as scientists.</w:t>
      </w:r>
    </w:p>
    <w:p w14:paraId="1C55EE73" w14:textId="77777777" w:rsidR="000B35DB" w:rsidRDefault="000B35DB" w:rsidP="000B35DB">
      <w:pPr>
        <w:rPr>
          <w:rFonts w:ascii="Calibri" w:eastAsia="Calibri" w:hAnsi="Calibri" w:cs="Calibri"/>
        </w:rPr>
      </w:pPr>
      <w:r w:rsidRPr="00C13903">
        <w:rPr>
          <w:rFonts w:ascii="Calibri" w:eastAsia="Calibri" w:hAnsi="Calibri" w:cs="Calibri"/>
          <w:b/>
          <w:bCs/>
        </w:rPr>
        <w:lastRenderedPageBreak/>
        <w:t xml:space="preserve">The </w:t>
      </w:r>
      <w:bookmarkStart w:id="40" w:name="_Int_5fGGKjkg"/>
      <w:r w:rsidRPr="00C13903">
        <w:rPr>
          <w:rFonts w:ascii="Calibri" w:eastAsia="Calibri" w:hAnsi="Calibri" w:cs="Calibri"/>
          <w:b/>
          <w:bCs/>
        </w:rPr>
        <w:t>prestige economy</w:t>
      </w:r>
      <w:bookmarkEnd w:id="40"/>
      <w:r w:rsidRPr="00C13903">
        <w:rPr>
          <w:rFonts w:ascii="Calibri" w:eastAsia="Calibri" w:hAnsi="Calibri" w:cs="Calibri"/>
          <w:b/>
          <w:bCs/>
        </w:rPr>
        <w:t xml:space="preserve"> is currently managed by Big Publishing.</w:t>
      </w:r>
      <w:r w:rsidRPr="240EBD72">
        <w:rPr>
          <w:rFonts w:ascii="Calibri" w:eastAsia="Calibri" w:hAnsi="Calibri" w:cs="Calibri"/>
        </w:rPr>
        <w:t xml:space="preserve"> </w:t>
      </w:r>
      <w:r>
        <w:rPr>
          <w:rFonts w:ascii="Calibri" w:eastAsia="Calibri" w:hAnsi="Calibri" w:cs="Calibri"/>
        </w:rPr>
        <w:t xml:space="preserve">Prestige is generated by the exclusivity of the most famous scientific journals. </w:t>
      </w:r>
      <w:r w:rsidRPr="240EBD72">
        <w:rPr>
          <w:rFonts w:ascii="Calibri" w:eastAsia="Calibri" w:hAnsi="Calibri" w:cs="Calibri"/>
        </w:rPr>
        <w:t>Competition to get published in</w:t>
      </w:r>
      <w:r>
        <w:rPr>
          <w:rFonts w:ascii="Calibri" w:eastAsia="Calibri" w:hAnsi="Calibri" w:cs="Calibri"/>
        </w:rPr>
        <w:t xml:space="preserve"> a journal like </w:t>
      </w:r>
      <w:r w:rsidRPr="240EBD72">
        <w:rPr>
          <w:rFonts w:ascii="Calibri" w:eastAsia="Calibri" w:hAnsi="Calibri" w:cs="Calibri"/>
        </w:rPr>
        <w:t xml:space="preserve">Nature is steep and leads to more exposure. Like the art industry, in science, prestigious exposure determines most of the subsequent opportunities. Rather than a reputation system that relies on a middleman who markets a scientist's work to other scientists, this DAO’s goal will create a system where reputations is self-managed by the community of peer-scientists via fair assessment of their work, minimizing the distractions of brand association. The reputation-based DAO infrastructure with a WDAG citation structure, developed by </w:t>
      </w:r>
      <w:proofErr w:type="spellStart"/>
      <w:r w:rsidRPr="240EBD72">
        <w:rPr>
          <w:rFonts w:ascii="Calibri" w:eastAsia="Calibri" w:hAnsi="Calibri" w:cs="Calibri"/>
        </w:rPr>
        <w:t>Semada</w:t>
      </w:r>
      <w:proofErr w:type="spellEnd"/>
      <w:r w:rsidRPr="240EBD72">
        <w:rPr>
          <w:rFonts w:ascii="Calibri" w:eastAsia="Calibri" w:hAnsi="Calibri" w:cs="Calibri"/>
        </w:rPr>
        <w:t xml:space="preserve"> Labs, can be adapted to manage this proposed ecosystem.</w:t>
      </w:r>
    </w:p>
    <w:p w14:paraId="27A97151" w14:textId="5E9B4135" w:rsidR="000B35DB" w:rsidRPr="000B35DB" w:rsidRDefault="000B35DB" w:rsidP="000B35DB">
      <w:pPr>
        <w:pStyle w:val="ListParagraph"/>
        <w:numPr>
          <w:ilvl w:val="0"/>
          <w:numId w:val="4"/>
        </w:numPr>
        <w:rPr>
          <w:rFonts w:ascii="Calibri" w:eastAsia="Calibri" w:hAnsi="Calibri" w:cs="Calibri"/>
        </w:rPr>
      </w:pPr>
      <w:bookmarkStart w:id="41" w:name="_Toc95340314"/>
      <w:bookmarkStart w:id="42" w:name="_Toc95340391"/>
      <w:bookmarkStart w:id="43" w:name="_Toc95412862"/>
      <w:r w:rsidRPr="002D62E0">
        <w:rPr>
          <w:rStyle w:val="Heading2Char"/>
        </w:rPr>
        <w:t>Web 2.0 Knowledge Management/Generation Systems (Non-Comprehensive)</w:t>
      </w:r>
      <w:bookmarkEnd w:id="41"/>
      <w:bookmarkEnd w:id="42"/>
      <w:bookmarkEnd w:id="43"/>
      <w:r w:rsidRPr="000B35DB">
        <w:rPr>
          <w:rFonts w:ascii="Calibri" w:eastAsia="Calibri" w:hAnsi="Calibri" w:cs="Calibri"/>
          <w:b/>
          <w:bCs/>
          <w:sz w:val="28"/>
          <w:szCs w:val="28"/>
        </w:rPr>
        <w:t>:</w:t>
      </w:r>
      <w:r>
        <w:br/>
      </w:r>
      <w:r w:rsidRPr="000B35DB">
        <w:rPr>
          <w:rFonts w:ascii="Calibri" w:eastAsia="Calibri" w:hAnsi="Calibri" w:cs="Calibri"/>
        </w:rPr>
        <w:t>These are relevant</w:t>
      </w:r>
      <w:r w:rsidR="00C91A49">
        <w:rPr>
          <w:rFonts w:ascii="Calibri" w:eastAsia="Calibri" w:hAnsi="Calibri" w:cs="Calibri"/>
        </w:rPr>
        <w:t xml:space="preserve"> idea storage/distribution </w:t>
      </w:r>
      <w:r w:rsidRPr="000B35DB">
        <w:rPr>
          <w:rFonts w:ascii="Calibri" w:eastAsia="Calibri" w:hAnsi="Calibri" w:cs="Calibri"/>
        </w:rPr>
        <w:t xml:space="preserve">technologies from Web 2.0 that can be leveraged for the </w:t>
      </w:r>
      <w:r w:rsidR="00C91A49">
        <w:rPr>
          <w:rFonts w:ascii="Calibri" w:eastAsia="Calibri" w:hAnsi="Calibri" w:cs="Calibri"/>
        </w:rPr>
        <w:t>Science Publishing DAO</w:t>
      </w:r>
      <w:r w:rsidRPr="000B35DB">
        <w:rPr>
          <w:rFonts w:ascii="Calibri" w:eastAsia="Calibri" w:hAnsi="Calibri" w:cs="Calibri"/>
        </w:rPr>
        <w:t xml:space="preserve">. </w:t>
      </w:r>
    </w:p>
    <w:p w14:paraId="2A6D0B77" w14:textId="77777777" w:rsidR="000B35DB" w:rsidRDefault="000B35DB" w:rsidP="000B35DB">
      <w:pPr>
        <w:pStyle w:val="ListParagraph"/>
        <w:numPr>
          <w:ilvl w:val="1"/>
          <w:numId w:val="4"/>
        </w:numPr>
        <w:rPr>
          <w:rFonts w:eastAsiaTheme="minorEastAsia"/>
        </w:rPr>
      </w:pPr>
      <w:r w:rsidRPr="240EBD72">
        <w:rPr>
          <w:rFonts w:ascii="Calibri" w:eastAsia="Calibri" w:hAnsi="Calibri" w:cs="Calibri"/>
        </w:rPr>
        <w:t>Idea Storage and Management</w:t>
      </w:r>
    </w:p>
    <w:p w14:paraId="345DA24F" w14:textId="77777777" w:rsidR="000B35DB" w:rsidRDefault="000B35DB" w:rsidP="000B35DB">
      <w:pPr>
        <w:pStyle w:val="ListParagraph"/>
        <w:numPr>
          <w:ilvl w:val="2"/>
          <w:numId w:val="4"/>
        </w:numPr>
      </w:pPr>
      <w:r w:rsidRPr="240EBD72">
        <w:rPr>
          <w:rFonts w:ascii="Calibri" w:eastAsia="Calibri" w:hAnsi="Calibri" w:cs="Calibri"/>
        </w:rPr>
        <w:t>Personal:</w:t>
      </w:r>
    </w:p>
    <w:p w14:paraId="07286E85" w14:textId="77777777" w:rsidR="000B35DB" w:rsidRDefault="002B7253" w:rsidP="000B35DB">
      <w:pPr>
        <w:pStyle w:val="ListParagraph"/>
        <w:numPr>
          <w:ilvl w:val="3"/>
          <w:numId w:val="4"/>
        </w:numPr>
      </w:pPr>
      <w:hyperlink r:id="rId66">
        <w:r w:rsidR="000B35DB" w:rsidRPr="240EBD72">
          <w:rPr>
            <w:rStyle w:val="Hyperlink"/>
            <w:rFonts w:ascii="Calibri" w:eastAsia="Calibri" w:hAnsi="Calibri" w:cs="Calibri"/>
          </w:rPr>
          <w:t>My Mind:</w:t>
        </w:r>
      </w:hyperlink>
      <w:r w:rsidR="000B35DB" w:rsidRPr="240EBD72">
        <w:rPr>
          <w:rFonts w:ascii="Calibri" w:eastAsia="Calibri" w:hAnsi="Calibri" w:cs="Calibri"/>
        </w:rPr>
        <w:t xml:space="preserve"> A browser plugin that allows user to post anything on the web or computer to a personal library with image-text recognition and AI sorting mechanisms based on preferences.</w:t>
      </w:r>
    </w:p>
    <w:p w14:paraId="3524922C" w14:textId="77777777" w:rsidR="000B35DB" w:rsidRDefault="000B35DB" w:rsidP="000B35DB">
      <w:pPr>
        <w:pStyle w:val="ListParagraph"/>
        <w:numPr>
          <w:ilvl w:val="3"/>
          <w:numId w:val="4"/>
        </w:numPr>
      </w:pPr>
      <w:r w:rsidRPr="240EBD72">
        <w:rPr>
          <w:rFonts w:ascii="Calibri" w:eastAsia="Calibri" w:hAnsi="Calibri" w:cs="Calibri"/>
        </w:rPr>
        <w:t>Instapaper: A browser plugin that allows users to post anything from the web to a personal library.</w:t>
      </w:r>
    </w:p>
    <w:p w14:paraId="5708821E" w14:textId="77777777" w:rsidR="000B35DB" w:rsidRDefault="000B35DB" w:rsidP="000B35DB">
      <w:pPr>
        <w:pStyle w:val="ListParagraph"/>
        <w:numPr>
          <w:ilvl w:val="2"/>
          <w:numId w:val="4"/>
        </w:numPr>
      </w:pPr>
      <w:r w:rsidRPr="240EBD72">
        <w:rPr>
          <w:rFonts w:ascii="Calibri" w:eastAsia="Calibri" w:hAnsi="Calibri" w:cs="Calibri"/>
        </w:rPr>
        <w:t>Team:</w:t>
      </w:r>
    </w:p>
    <w:p w14:paraId="7C749475" w14:textId="77777777" w:rsidR="000B35DB" w:rsidRDefault="000B35DB" w:rsidP="000B35DB">
      <w:pPr>
        <w:pStyle w:val="ListParagraph"/>
        <w:numPr>
          <w:ilvl w:val="3"/>
          <w:numId w:val="4"/>
        </w:numPr>
      </w:pPr>
      <w:proofErr w:type="spellStart"/>
      <w:r w:rsidRPr="240EBD72">
        <w:rPr>
          <w:rFonts w:ascii="Calibri" w:eastAsia="Calibri" w:hAnsi="Calibri" w:cs="Calibri"/>
        </w:rPr>
        <w:t>MediaWiki</w:t>
      </w:r>
      <w:proofErr w:type="spellEnd"/>
      <w:r w:rsidRPr="240EBD72">
        <w:rPr>
          <w:rFonts w:ascii="Calibri" w:eastAsia="Calibri" w:hAnsi="Calibri" w:cs="Calibri"/>
        </w:rPr>
        <w:t>: Wikipedia codebase that can be copied and used at will.</w:t>
      </w:r>
    </w:p>
    <w:p w14:paraId="1F704B5C" w14:textId="77777777" w:rsidR="000B35DB" w:rsidRDefault="000B35DB" w:rsidP="000B35DB">
      <w:pPr>
        <w:pStyle w:val="ListParagraph"/>
        <w:numPr>
          <w:ilvl w:val="1"/>
          <w:numId w:val="4"/>
        </w:numPr>
      </w:pPr>
      <w:r w:rsidRPr="240EBD72">
        <w:rPr>
          <w:rFonts w:ascii="Calibri" w:eastAsia="Calibri" w:hAnsi="Calibri" w:cs="Calibri"/>
        </w:rPr>
        <w:t>Idea Factory</w:t>
      </w:r>
    </w:p>
    <w:p w14:paraId="3207CFD4" w14:textId="77777777" w:rsidR="000B35DB" w:rsidRDefault="000B35DB" w:rsidP="000B35DB">
      <w:pPr>
        <w:pStyle w:val="ListParagraph"/>
        <w:numPr>
          <w:ilvl w:val="2"/>
          <w:numId w:val="4"/>
        </w:numPr>
      </w:pPr>
      <w:r w:rsidRPr="240EBD72">
        <w:rPr>
          <w:rFonts w:ascii="Calibri" w:eastAsia="Calibri" w:hAnsi="Calibri" w:cs="Calibri"/>
        </w:rPr>
        <w:t>Personal:</w:t>
      </w:r>
    </w:p>
    <w:p w14:paraId="70BCD5D3" w14:textId="77777777" w:rsidR="000B35DB" w:rsidRDefault="000B35DB" w:rsidP="000B35DB">
      <w:pPr>
        <w:pStyle w:val="ListParagraph"/>
        <w:numPr>
          <w:ilvl w:val="3"/>
          <w:numId w:val="4"/>
        </w:numPr>
      </w:pPr>
      <w:r w:rsidRPr="240EBD72">
        <w:rPr>
          <w:rFonts w:ascii="Calibri" w:eastAsia="Calibri" w:hAnsi="Calibri" w:cs="Calibri"/>
        </w:rPr>
        <w:t>Notion</w:t>
      </w:r>
    </w:p>
    <w:p w14:paraId="1763E961" w14:textId="77777777" w:rsidR="000B35DB" w:rsidRDefault="000B35DB" w:rsidP="000B35DB">
      <w:pPr>
        <w:pStyle w:val="ListParagraph"/>
        <w:numPr>
          <w:ilvl w:val="3"/>
          <w:numId w:val="4"/>
        </w:numPr>
      </w:pPr>
      <w:r w:rsidRPr="240EBD72">
        <w:rPr>
          <w:rFonts w:ascii="Calibri" w:eastAsia="Calibri" w:hAnsi="Calibri" w:cs="Calibri"/>
        </w:rPr>
        <w:t>Roam Research: Good notetaking functionality for thesis writing. Easily creates maps. Subscription bases business model.</w:t>
      </w:r>
    </w:p>
    <w:p w14:paraId="6EFCED1A" w14:textId="77777777" w:rsidR="000B35DB" w:rsidRDefault="000B35DB" w:rsidP="000B35DB">
      <w:pPr>
        <w:pStyle w:val="ListParagraph"/>
        <w:numPr>
          <w:ilvl w:val="3"/>
          <w:numId w:val="4"/>
        </w:numPr>
      </w:pPr>
      <w:r w:rsidRPr="240EBD72">
        <w:rPr>
          <w:rFonts w:ascii="Calibri" w:eastAsia="Calibri" w:hAnsi="Calibri" w:cs="Calibri"/>
        </w:rPr>
        <w:t>Obsidian: Like Roam, but less feature-rich, and free.</w:t>
      </w:r>
    </w:p>
    <w:p w14:paraId="7820E77E" w14:textId="77777777" w:rsidR="000B35DB" w:rsidRDefault="000B35DB" w:rsidP="000B35DB">
      <w:pPr>
        <w:pStyle w:val="ListParagraph"/>
        <w:numPr>
          <w:ilvl w:val="3"/>
          <w:numId w:val="4"/>
        </w:numPr>
      </w:pPr>
      <w:r w:rsidRPr="240EBD72">
        <w:rPr>
          <w:rFonts w:ascii="Calibri" w:eastAsia="Calibri" w:hAnsi="Calibri" w:cs="Calibri"/>
        </w:rPr>
        <w:t>Evernote: Notetaking</w:t>
      </w:r>
    </w:p>
    <w:p w14:paraId="215DC017" w14:textId="77777777" w:rsidR="000B35DB" w:rsidRDefault="000B35DB" w:rsidP="000B35DB">
      <w:pPr>
        <w:pStyle w:val="ListParagraph"/>
        <w:numPr>
          <w:ilvl w:val="2"/>
          <w:numId w:val="4"/>
        </w:numPr>
      </w:pPr>
      <w:r w:rsidRPr="240EBD72">
        <w:rPr>
          <w:rFonts w:ascii="Calibri" w:eastAsia="Calibri" w:hAnsi="Calibri" w:cs="Calibri"/>
        </w:rPr>
        <w:t>Team:</w:t>
      </w:r>
    </w:p>
    <w:p w14:paraId="249EFAD0" w14:textId="77777777" w:rsidR="000B35DB" w:rsidRDefault="000B35DB" w:rsidP="000B35DB">
      <w:pPr>
        <w:pStyle w:val="ListParagraph"/>
        <w:numPr>
          <w:ilvl w:val="3"/>
          <w:numId w:val="4"/>
        </w:numPr>
        <w:rPr>
          <w:rFonts w:eastAsiaTheme="minorEastAsia"/>
        </w:rPr>
      </w:pPr>
      <w:r w:rsidRPr="240EBD72">
        <w:rPr>
          <w:rFonts w:ascii="Calibri" w:eastAsia="Calibri" w:hAnsi="Calibri" w:cs="Calibri"/>
        </w:rPr>
        <w:t>One Note: Good team documentation tool.</w:t>
      </w:r>
    </w:p>
    <w:p w14:paraId="0208C9D8" w14:textId="77777777" w:rsidR="000B35DB" w:rsidRDefault="000B35DB" w:rsidP="000B35DB">
      <w:pPr>
        <w:pStyle w:val="ListParagraph"/>
        <w:numPr>
          <w:ilvl w:val="3"/>
          <w:numId w:val="4"/>
        </w:numPr>
        <w:rPr>
          <w:rFonts w:eastAsiaTheme="minorEastAsia"/>
        </w:rPr>
      </w:pPr>
      <w:r w:rsidRPr="240EBD72">
        <w:rPr>
          <w:rFonts w:ascii="Calibri" w:eastAsia="Calibri" w:hAnsi="Calibri" w:cs="Calibri"/>
        </w:rPr>
        <w:t xml:space="preserve">Google Keep: </w:t>
      </w:r>
      <w:proofErr w:type="gramStart"/>
      <w:r w:rsidRPr="240EBD72">
        <w:rPr>
          <w:rFonts w:ascii="Calibri" w:eastAsia="Calibri" w:hAnsi="Calibri" w:cs="Calibri"/>
        </w:rPr>
        <w:t>Similar to</w:t>
      </w:r>
      <w:proofErr w:type="gramEnd"/>
      <w:r w:rsidRPr="240EBD72">
        <w:rPr>
          <w:rFonts w:ascii="Calibri" w:eastAsia="Calibri" w:hAnsi="Calibri" w:cs="Calibri"/>
        </w:rPr>
        <w:t xml:space="preserve"> One Note.</w:t>
      </w:r>
    </w:p>
    <w:p w14:paraId="26341380" w14:textId="77777777" w:rsidR="000B35DB" w:rsidRDefault="000B35DB" w:rsidP="000B35DB">
      <w:pPr>
        <w:pStyle w:val="ListParagraph"/>
        <w:numPr>
          <w:ilvl w:val="1"/>
          <w:numId w:val="4"/>
        </w:numPr>
      </w:pPr>
      <w:r w:rsidRPr="240EBD72">
        <w:rPr>
          <w:rFonts w:ascii="Calibri" w:eastAsia="Calibri" w:hAnsi="Calibri" w:cs="Calibri"/>
        </w:rPr>
        <w:t>Annotate the Web:</w:t>
      </w:r>
    </w:p>
    <w:p w14:paraId="36DCD98A" w14:textId="77777777" w:rsidR="000B35DB" w:rsidRDefault="002B7253" w:rsidP="000B35DB">
      <w:pPr>
        <w:pStyle w:val="ListParagraph"/>
        <w:numPr>
          <w:ilvl w:val="2"/>
          <w:numId w:val="4"/>
        </w:numPr>
      </w:pPr>
      <w:hyperlink r:id="rId67">
        <w:r w:rsidR="000B35DB" w:rsidRPr="240EBD72">
          <w:rPr>
            <w:rStyle w:val="Hyperlink"/>
            <w:rFonts w:ascii="Calibri" w:eastAsia="Calibri" w:hAnsi="Calibri" w:cs="Calibri"/>
          </w:rPr>
          <w:t>Hypothes.is:</w:t>
        </w:r>
      </w:hyperlink>
      <w:r w:rsidR="000B35DB" w:rsidRPr="240EBD72">
        <w:rPr>
          <w:rFonts w:ascii="Calibri" w:eastAsia="Calibri" w:hAnsi="Calibri" w:cs="Calibri"/>
        </w:rPr>
        <w:t xml:space="preserve"> Annotate the web.  Organize and search annotations.</w:t>
      </w:r>
    </w:p>
    <w:p w14:paraId="51924AEA" w14:textId="77777777" w:rsidR="000B35DB" w:rsidRDefault="000B35DB" w:rsidP="000B35DB">
      <w:pPr>
        <w:pStyle w:val="ListParagraph"/>
        <w:numPr>
          <w:ilvl w:val="1"/>
          <w:numId w:val="4"/>
        </w:numPr>
      </w:pPr>
      <w:r w:rsidRPr="240EBD72">
        <w:rPr>
          <w:rFonts w:ascii="Calibri" w:eastAsia="Calibri" w:hAnsi="Calibri" w:cs="Calibri"/>
        </w:rPr>
        <w:t>Question and Answer:</w:t>
      </w:r>
    </w:p>
    <w:p w14:paraId="7450CD4B" w14:textId="77777777" w:rsidR="000B35DB" w:rsidRDefault="000B35DB" w:rsidP="000B35DB">
      <w:pPr>
        <w:pStyle w:val="ListParagraph"/>
        <w:numPr>
          <w:ilvl w:val="2"/>
          <w:numId w:val="4"/>
        </w:numPr>
      </w:pPr>
      <w:r w:rsidRPr="240EBD72">
        <w:rPr>
          <w:rFonts w:ascii="Calibri" w:eastAsia="Calibri" w:hAnsi="Calibri" w:cs="Calibri"/>
        </w:rPr>
        <w:t>Reddit</w:t>
      </w:r>
    </w:p>
    <w:p w14:paraId="5AE0B1BA" w14:textId="77777777" w:rsidR="000B35DB" w:rsidRDefault="000B35DB" w:rsidP="000B35DB">
      <w:pPr>
        <w:pStyle w:val="ListParagraph"/>
        <w:numPr>
          <w:ilvl w:val="2"/>
          <w:numId w:val="4"/>
        </w:numPr>
      </w:pPr>
      <w:proofErr w:type="spellStart"/>
      <w:r w:rsidRPr="240EBD72">
        <w:rPr>
          <w:rFonts w:ascii="Calibri" w:eastAsia="Calibri" w:hAnsi="Calibri" w:cs="Calibri"/>
        </w:rPr>
        <w:t>Stackoverflow</w:t>
      </w:r>
      <w:proofErr w:type="spellEnd"/>
    </w:p>
    <w:p w14:paraId="790F1398" w14:textId="77777777" w:rsidR="000B35DB" w:rsidRDefault="000B35DB" w:rsidP="000B35DB">
      <w:pPr>
        <w:pStyle w:val="ListParagraph"/>
        <w:numPr>
          <w:ilvl w:val="1"/>
          <w:numId w:val="4"/>
        </w:numPr>
      </w:pPr>
      <w:r w:rsidRPr="240EBD72">
        <w:rPr>
          <w:rFonts w:ascii="Calibri" w:eastAsia="Calibri" w:hAnsi="Calibri" w:cs="Calibri"/>
        </w:rPr>
        <w:t>Open-Source Development:</w:t>
      </w:r>
    </w:p>
    <w:p w14:paraId="526FA50E" w14:textId="77777777" w:rsidR="000B35DB" w:rsidRDefault="000B35DB" w:rsidP="000B35DB">
      <w:pPr>
        <w:pStyle w:val="ListParagraph"/>
        <w:numPr>
          <w:ilvl w:val="2"/>
          <w:numId w:val="4"/>
        </w:numPr>
      </w:pPr>
      <w:r w:rsidRPr="240EBD72">
        <w:rPr>
          <w:rFonts w:ascii="Calibri" w:eastAsia="Calibri" w:hAnsi="Calibri" w:cs="Calibri"/>
        </w:rPr>
        <w:t>GitHub</w:t>
      </w:r>
    </w:p>
    <w:p w14:paraId="201BE739" w14:textId="77777777" w:rsidR="000B35DB" w:rsidRDefault="000B35DB" w:rsidP="000B35DB">
      <w:pPr>
        <w:pStyle w:val="ListParagraph"/>
        <w:numPr>
          <w:ilvl w:val="2"/>
          <w:numId w:val="4"/>
        </w:numPr>
      </w:pPr>
      <w:r w:rsidRPr="240EBD72">
        <w:rPr>
          <w:rFonts w:ascii="Calibri" w:eastAsia="Calibri" w:hAnsi="Calibri" w:cs="Calibri"/>
        </w:rPr>
        <w:t>GitLab</w:t>
      </w:r>
    </w:p>
    <w:p w14:paraId="69824714" w14:textId="77777777" w:rsidR="000B35DB" w:rsidRDefault="000B35DB" w:rsidP="000B35DB">
      <w:pPr>
        <w:pStyle w:val="ListParagraph"/>
        <w:numPr>
          <w:ilvl w:val="2"/>
          <w:numId w:val="4"/>
        </w:numPr>
        <w:rPr>
          <w:rFonts w:eastAsiaTheme="minorEastAsia"/>
        </w:rPr>
      </w:pPr>
      <w:r w:rsidRPr="240EBD72">
        <w:rPr>
          <w:rFonts w:ascii="Calibri" w:eastAsia="Calibri" w:hAnsi="Calibri" w:cs="Calibri"/>
        </w:rPr>
        <w:t>GNU/Linux</w:t>
      </w:r>
    </w:p>
    <w:p w14:paraId="45EDAE25" w14:textId="77777777" w:rsidR="000B35DB" w:rsidRDefault="000B35DB" w:rsidP="000B35DB">
      <w:pPr>
        <w:pStyle w:val="ListParagraph"/>
        <w:numPr>
          <w:ilvl w:val="1"/>
          <w:numId w:val="4"/>
        </w:numPr>
      </w:pPr>
      <w:r w:rsidRPr="240EBD72">
        <w:rPr>
          <w:rFonts w:ascii="Calibri" w:eastAsia="Calibri" w:hAnsi="Calibri" w:cs="Calibri"/>
        </w:rPr>
        <w:t>Open-Source Encyclopedia:</w:t>
      </w:r>
    </w:p>
    <w:p w14:paraId="4A3EA027" w14:textId="77777777" w:rsidR="000B35DB" w:rsidRDefault="000B35DB" w:rsidP="000B35DB">
      <w:pPr>
        <w:pStyle w:val="ListParagraph"/>
        <w:numPr>
          <w:ilvl w:val="2"/>
          <w:numId w:val="4"/>
        </w:numPr>
      </w:pPr>
      <w:r w:rsidRPr="240EBD72">
        <w:rPr>
          <w:rFonts w:ascii="Calibri" w:eastAsia="Calibri" w:hAnsi="Calibri" w:cs="Calibri"/>
        </w:rPr>
        <w:t>Wikipedia:</w:t>
      </w:r>
    </w:p>
    <w:p w14:paraId="5F92C26C" w14:textId="77777777" w:rsidR="000B35DB" w:rsidRDefault="000B35DB" w:rsidP="000B35DB">
      <w:pPr>
        <w:pStyle w:val="ListParagraph"/>
        <w:numPr>
          <w:ilvl w:val="1"/>
          <w:numId w:val="4"/>
        </w:numPr>
      </w:pPr>
      <w:r w:rsidRPr="240EBD72">
        <w:rPr>
          <w:rFonts w:ascii="Calibri" w:eastAsia="Calibri" w:hAnsi="Calibri" w:cs="Calibri"/>
        </w:rPr>
        <w:t>Permissioned Publishing:</w:t>
      </w:r>
    </w:p>
    <w:p w14:paraId="1C39834D" w14:textId="77777777" w:rsidR="000B35DB" w:rsidRPr="00A64F8E" w:rsidRDefault="002B7253" w:rsidP="000B35DB">
      <w:pPr>
        <w:pStyle w:val="ListParagraph"/>
        <w:numPr>
          <w:ilvl w:val="2"/>
          <w:numId w:val="4"/>
        </w:numPr>
        <w:rPr>
          <w:rFonts w:eastAsiaTheme="minorEastAsia"/>
          <w:b/>
          <w:bCs/>
          <w:color w:val="222222"/>
        </w:rPr>
      </w:pPr>
      <w:hyperlink r:id="rId68">
        <w:proofErr w:type="spellStart"/>
        <w:r w:rsidR="000B35DB" w:rsidRPr="240EBD72">
          <w:rPr>
            <w:rStyle w:val="Hyperlink"/>
            <w:b/>
            <w:bCs/>
          </w:rPr>
          <w:t>ResearchHub</w:t>
        </w:r>
        <w:proofErr w:type="spellEnd"/>
      </w:hyperlink>
      <w:r w:rsidR="000B35DB" w:rsidRPr="240EBD72">
        <w:rPr>
          <w:b/>
          <w:bCs/>
          <w:color w:val="222222"/>
        </w:rPr>
        <w:t xml:space="preserve">: </w:t>
      </w:r>
      <w:r w:rsidR="000B35DB" w:rsidRPr="240EBD72">
        <w:rPr>
          <w:color w:val="222222"/>
        </w:rPr>
        <w:t>Explore science knowledge through a Reddit-like platform.</w:t>
      </w:r>
    </w:p>
    <w:p w14:paraId="4EF16AAF" w14:textId="77777777" w:rsidR="00C34A05" w:rsidRDefault="000B35DB" w:rsidP="58DC4B36">
      <w:pPr>
        <w:rPr>
          <w:rFonts w:ascii="Calibri" w:eastAsia="Calibri" w:hAnsi="Calibri" w:cs="Calibri"/>
        </w:rPr>
        <w:sectPr w:rsidR="00C34A05" w:rsidSect="000B35DB">
          <w:type w:val="continuous"/>
          <w:pgSz w:w="12240" w:h="15840"/>
          <w:pgMar w:top="720" w:right="720" w:bottom="720" w:left="720" w:header="720" w:footer="720" w:gutter="0"/>
          <w:cols w:space="720"/>
          <w:docGrid w:linePitch="360"/>
        </w:sectPr>
      </w:pPr>
      <w:r w:rsidRPr="240EBD72">
        <w:rPr>
          <w:rFonts w:ascii="Calibri" w:eastAsia="Calibri" w:hAnsi="Calibri" w:cs="Calibri"/>
          <w:b/>
          <w:bCs/>
        </w:rPr>
        <w:t xml:space="preserve">Note: </w:t>
      </w:r>
      <w:r w:rsidRPr="240EBD72">
        <w:rPr>
          <w:rFonts w:ascii="Calibri" w:eastAsia="Calibri" w:hAnsi="Calibri" w:cs="Calibri"/>
        </w:rPr>
        <w:t xml:space="preserve">Web 2.0 created many tools to store and manage ideas on an individual level and distributed level.  Organizations like GNU/Linux, Wikipedia, and </w:t>
      </w:r>
      <w:proofErr w:type="spellStart"/>
      <w:r w:rsidRPr="240EBD72">
        <w:rPr>
          <w:rFonts w:ascii="Calibri" w:eastAsia="Calibri" w:hAnsi="Calibri" w:cs="Calibri"/>
        </w:rPr>
        <w:t>StackOverflow</w:t>
      </w:r>
      <w:proofErr w:type="spellEnd"/>
      <w:r w:rsidRPr="240EBD72">
        <w:rPr>
          <w:rFonts w:ascii="Calibri" w:eastAsia="Calibri" w:hAnsi="Calibri" w:cs="Calibri"/>
        </w:rPr>
        <w:t xml:space="preserve"> have been demonstrative of the utility of decentralized governance. Web </w:t>
      </w:r>
      <w:r w:rsidRPr="240EBD72">
        <w:rPr>
          <w:rFonts w:ascii="Calibri" w:eastAsia="Calibri" w:hAnsi="Calibri" w:cs="Calibri"/>
        </w:rPr>
        <w:lastRenderedPageBreak/>
        <w:t>2.0 solutions provide important context regarding how similar concerns about distribution and decentralization of knowledge were managed under different constraints.  Web 3.0 offers a whole dimension to the evolution of the internet</w:t>
      </w:r>
      <w:r>
        <w:rPr>
          <w:rFonts w:ascii="Calibri" w:eastAsia="Calibri" w:hAnsi="Calibri" w:cs="Calibri"/>
        </w:rPr>
        <w:t xml:space="preserve"> while</w:t>
      </w:r>
      <w:r w:rsidRPr="008B047D">
        <w:rPr>
          <w:rFonts w:ascii="Calibri" w:eastAsia="Calibri" w:hAnsi="Calibri" w:cs="Calibri"/>
        </w:rPr>
        <w:t xml:space="preserve"> </w:t>
      </w:r>
      <w:r>
        <w:rPr>
          <w:rFonts w:ascii="Calibri" w:eastAsia="Calibri" w:hAnsi="Calibri" w:cs="Calibri"/>
        </w:rPr>
        <w:t>assuaging some of the platform/surveillance capitalism issues of Web 2.0.</w:t>
      </w:r>
    </w:p>
    <w:p w14:paraId="75EEB1E6" w14:textId="5A7BCA48" w:rsidR="00C34A05" w:rsidRDefault="00C34A05" w:rsidP="00C34A05">
      <w:pPr>
        <w:rPr>
          <w:b/>
          <w:bCs/>
          <w:sz w:val="40"/>
          <w:szCs w:val="40"/>
        </w:rPr>
      </w:pPr>
      <w:bookmarkStart w:id="44" w:name="_Toc95340315"/>
      <w:bookmarkStart w:id="45" w:name="_Toc95340392"/>
      <w:bookmarkStart w:id="46" w:name="_Toc95412863"/>
      <w:r w:rsidRPr="002D62E0">
        <w:rPr>
          <w:rStyle w:val="Heading1Char"/>
          <w:b/>
          <w:bCs/>
          <w:sz w:val="40"/>
          <w:szCs w:val="40"/>
        </w:rPr>
        <w:lastRenderedPageBreak/>
        <w:t>Gantt Chart</w:t>
      </w:r>
      <w:bookmarkEnd w:id="44"/>
      <w:bookmarkEnd w:id="45"/>
      <w:bookmarkEnd w:id="46"/>
      <w:r w:rsidRPr="240EBD72">
        <w:rPr>
          <w:b/>
          <w:bCs/>
          <w:sz w:val="40"/>
          <w:szCs w:val="40"/>
        </w:rPr>
        <w:t>:</w:t>
      </w:r>
    </w:p>
    <w:p w14:paraId="612BCA9A" w14:textId="77777777" w:rsidR="00C34A05" w:rsidRDefault="00C34A05" w:rsidP="00C34A05">
      <w:pPr>
        <w:rPr>
          <w:b/>
          <w:bCs/>
          <w:sz w:val="40"/>
          <w:szCs w:val="40"/>
        </w:rPr>
      </w:pPr>
    </w:p>
    <w:p w14:paraId="05315B0B" w14:textId="11B55E17" w:rsidR="002471B1" w:rsidRDefault="00C34A05" w:rsidP="00006253">
      <w:pPr>
        <w:jc w:val="center"/>
        <w:rPr>
          <w:ins w:id="47" w:author="Jonathan Kung" w:date="2022-02-02T23:12:00Z"/>
          <w:b/>
          <w:bCs/>
          <w:sz w:val="32"/>
          <w:szCs w:val="32"/>
          <w:highlight w:val="yellow"/>
        </w:rPr>
        <w:sectPr w:rsidR="002471B1" w:rsidSect="00C34A05">
          <w:type w:val="continuous"/>
          <w:pgSz w:w="15840" w:h="12240" w:orient="landscape"/>
          <w:pgMar w:top="720" w:right="720" w:bottom="720" w:left="720" w:header="720" w:footer="720" w:gutter="0"/>
          <w:cols w:num="2" w:space="720"/>
          <w:docGrid w:linePitch="360"/>
        </w:sectPr>
      </w:pPr>
      <w:r>
        <w:rPr>
          <w:noProof/>
        </w:rPr>
        <w:drawing>
          <wp:inline distT="0" distB="0" distL="0" distR="0" wp14:anchorId="42C7EE11" wp14:editId="0B04CEAE">
            <wp:extent cx="9118378" cy="2184400"/>
            <wp:effectExtent l="0" t="0" r="635" b="0"/>
            <wp:docPr id="1305451456" name="Picture 130545145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51456" name="Picture 1305451456" descr="Timelin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9461487" cy="2266595"/>
                    </a:xfrm>
                    <a:prstGeom prst="rect">
                      <a:avLst/>
                    </a:prstGeom>
                  </pic:spPr>
                </pic:pic>
              </a:graphicData>
            </a:graphic>
          </wp:inline>
        </w:drawing>
      </w:r>
    </w:p>
    <w:p w14:paraId="4BED7269" w14:textId="3FF94DCC" w:rsidR="00F81045" w:rsidRDefault="01C7C15A" w:rsidP="240EBD72">
      <w:pPr>
        <w:rPr>
          <w:b/>
          <w:bCs/>
          <w:sz w:val="40"/>
          <w:szCs w:val="40"/>
        </w:rPr>
      </w:pPr>
      <w:bookmarkStart w:id="48" w:name="_Toc95340316"/>
      <w:bookmarkStart w:id="49" w:name="_Toc95340393"/>
      <w:bookmarkStart w:id="50" w:name="_Toc95412864"/>
      <w:r w:rsidRPr="002D62E0">
        <w:rPr>
          <w:rStyle w:val="Heading1Char"/>
          <w:b/>
          <w:bCs/>
          <w:sz w:val="40"/>
          <w:szCs w:val="40"/>
        </w:rPr>
        <w:lastRenderedPageBreak/>
        <w:t>Financials</w:t>
      </w:r>
      <w:bookmarkEnd w:id="48"/>
      <w:bookmarkEnd w:id="49"/>
      <w:bookmarkEnd w:id="50"/>
      <w:r w:rsidRPr="240EBD72">
        <w:rPr>
          <w:b/>
          <w:bCs/>
          <w:sz w:val="40"/>
          <w:szCs w:val="40"/>
        </w:rPr>
        <w:t>:</w:t>
      </w:r>
    </w:p>
    <w:tbl>
      <w:tblPr>
        <w:tblStyle w:val="TableGrid"/>
        <w:tblW w:w="10800" w:type="dxa"/>
        <w:tblLayout w:type="fixed"/>
        <w:tblLook w:val="06A0" w:firstRow="1" w:lastRow="0" w:firstColumn="1" w:lastColumn="0" w:noHBand="1" w:noVBand="1"/>
      </w:tblPr>
      <w:tblGrid>
        <w:gridCol w:w="5400"/>
        <w:gridCol w:w="5400"/>
      </w:tblGrid>
      <w:tr w:rsidR="00F81045" w14:paraId="5BC6188E" w14:textId="77777777" w:rsidTr="00F81045">
        <w:trPr>
          <w:trHeight w:val="315"/>
        </w:trPr>
        <w:tc>
          <w:tcPr>
            <w:tcW w:w="10800"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bottom"/>
          </w:tcPr>
          <w:p w14:paraId="65C6E300" w14:textId="7F94D1AC" w:rsidR="00F81045" w:rsidRDefault="00F81045" w:rsidP="00F81045">
            <w:pPr>
              <w:jc w:val="center"/>
            </w:pPr>
            <w:r w:rsidRPr="240EBD72">
              <w:rPr>
                <w:rFonts w:ascii="Calibri" w:eastAsia="Calibri" w:hAnsi="Calibri" w:cs="Calibri"/>
                <w:b/>
                <w:bCs/>
                <w:color w:val="000000" w:themeColor="text1"/>
                <w:sz w:val="24"/>
                <w:szCs w:val="24"/>
              </w:rPr>
              <w:t>Citation Project Finances</w:t>
            </w:r>
          </w:p>
        </w:tc>
      </w:tr>
      <w:tr w:rsidR="00F81045" w14:paraId="58A89BD3" w14:textId="77777777" w:rsidTr="00F81045">
        <w:trPr>
          <w:trHeight w:val="315"/>
        </w:trPr>
        <w:tc>
          <w:tcPr>
            <w:tcW w:w="5400" w:type="dxa"/>
            <w:tcBorders>
              <w:top w:val="single" w:sz="4" w:space="0" w:color="auto"/>
              <w:left w:val="single" w:sz="4" w:space="0" w:color="auto"/>
              <w:bottom w:val="single" w:sz="4" w:space="0" w:color="auto"/>
              <w:right w:val="single" w:sz="4" w:space="0" w:color="auto"/>
            </w:tcBorders>
            <w:vAlign w:val="bottom"/>
          </w:tcPr>
          <w:p w14:paraId="438E7929" w14:textId="31986657" w:rsidR="00F81045" w:rsidRDefault="00F81045" w:rsidP="00F81045">
            <w:r w:rsidRPr="240EBD72">
              <w:rPr>
                <w:rFonts w:ascii="Calibri" w:eastAsia="Calibri" w:hAnsi="Calibri" w:cs="Calibri"/>
                <w:color w:val="000000" w:themeColor="text1"/>
                <w:sz w:val="24"/>
                <w:szCs w:val="24"/>
              </w:rPr>
              <w:t>Jonathan Kung</w:t>
            </w:r>
          </w:p>
        </w:tc>
        <w:tc>
          <w:tcPr>
            <w:tcW w:w="5400" w:type="dxa"/>
            <w:tcBorders>
              <w:top w:val="nil"/>
              <w:left w:val="single" w:sz="4" w:space="0" w:color="auto"/>
              <w:bottom w:val="single" w:sz="4" w:space="0" w:color="auto"/>
              <w:right w:val="single" w:sz="4" w:space="0" w:color="auto"/>
            </w:tcBorders>
            <w:vAlign w:val="bottom"/>
          </w:tcPr>
          <w:p w14:paraId="3802A4DD" w14:textId="222E660A" w:rsidR="00F81045" w:rsidRDefault="00F81045" w:rsidP="00F81045">
            <w:r w:rsidRPr="240EBD72">
              <w:rPr>
                <w:rFonts w:ascii="Calibri" w:eastAsia="Calibri" w:hAnsi="Calibri" w:cs="Calibri"/>
                <w:color w:val="000000" w:themeColor="text1"/>
                <w:sz w:val="24"/>
                <w:szCs w:val="24"/>
              </w:rPr>
              <w:t>60k</w:t>
            </w:r>
          </w:p>
        </w:tc>
      </w:tr>
      <w:tr w:rsidR="00F81045" w14:paraId="54386FAF" w14:textId="77777777" w:rsidTr="00F81045">
        <w:trPr>
          <w:trHeight w:val="315"/>
        </w:trPr>
        <w:tc>
          <w:tcPr>
            <w:tcW w:w="5400" w:type="dxa"/>
            <w:tcBorders>
              <w:top w:val="single" w:sz="4" w:space="0" w:color="auto"/>
              <w:left w:val="single" w:sz="4" w:space="0" w:color="auto"/>
              <w:bottom w:val="single" w:sz="4" w:space="0" w:color="auto"/>
              <w:right w:val="single" w:sz="4" w:space="0" w:color="auto"/>
            </w:tcBorders>
            <w:vAlign w:val="bottom"/>
          </w:tcPr>
          <w:p w14:paraId="2C838A7A" w14:textId="570E2C87" w:rsidR="00F81045" w:rsidRDefault="00F81045" w:rsidP="00F81045">
            <w:pPr>
              <w:rPr>
                <w:rFonts w:ascii="Calibri" w:eastAsia="Calibri" w:hAnsi="Calibri" w:cs="Calibri"/>
                <w:color w:val="000000" w:themeColor="text1"/>
                <w:sz w:val="24"/>
                <w:szCs w:val="24"/>
              </w:rPr>
            </w:pPr>
            <w:r w:rsidRPr="240EBD72">
              <w:rPr>
                <w:rFonts w:ascii="Calibri" w:eastAsia="Calibri" w:hAnsi="Calibri" w:cs="Calibri"/>
                <w:color w:val="000000" w:themeColor="text1"/>
                <w:sz w:val="24"/>
                <w:szCs w:val="24"/>
              </w:rPr>
              <w:t>Hire Engineers</w:t>
            </w:r>
            <w:r>
              <w:rPr>
                <w:rFonts w:ascii="Calibri" w:eastAsia="Calibri" w:hAnsi="Calibri" w:cs="Calibri"/>
                <w:color w:val="000000" w:themeColor="text1"/>
                <w:sz w:val="24"/>
                <w:szCs w:val="24"/>
              </w:rPr>
              <w:t xml:space="preserve"> (5-7)</w:t>
            </w:r>
          </w:p>
        </w:tc>
        <w:tc>
          <w:tcPr>
            <w:tcW w:w="5400" w:type="dxa"/>
            <w:tcBorders>
              <w:top w:val="single" w:sz="4" w:space="0" w:color="auto"/>
              <w:left w:val="single" w:sz="4" w:space="0" w:color="auto"/>
              <w:bottom w:val="single" w:sz="4" w:space="0" w:color="auto"/>
              <w:right w:val="single" w:sz="4" w:space="0" w:color="auto"/>
            </w:tcBorders>
            <w:vAlign w:val="bottom"/>
          </w:tcPr>
          <w:p w14:paraId="33502BEE" w14:textId="3E2E2DD5" w:rsidR="00F81045" w:rsidRDefault="00F81045" w:rsidP="00F81045">
            <w:r>
              <w:rPr>
                <w:rFonts w:ascii="Calibri" w:eastAsia="Calibri" w:hAnsi="Calibri" w:cs="Calibri"/>
                <w:color w:val="000000" w:themeColor="text1"/>
                <w:sz w:val="24"/>
                <w:szCs w:val="24"/>
              </w:rPr>
              <w:t>46</w:t>
            </w:r>
            <w:r w:rsidRPr="240EBD72">
              <w:rPr>
                <w:rFonts w:ascii="Calibri" w:eastAsia="Calibri" w:hAnsi="Calibri" w:cs="Calibri"/>
                <w:color w:val="000000" w:themeColor="text1"/>
                <w:sz w:val="24"/>
                <w:szCs w:val="24"/>
              </w:rPr>
              <w:t>0k</w:t>
            </w:r>
          </w:p>
        </w:tc>
      </w:tr>
      <w:tr w:rsidR="00F81045" w14:paraId="63AA2CDE" w14:textId="77777777" w:rsidTr="00F81045">
        <w:trPr>
          <w:trHeight w:val="315"/>
        </w:trPr>
        <w:tc>
          <w:tcPr>
            <w:tcW w:w="5400" w:type="dxa"/>
            <w:tcBorders>
              <w:top w:val="single" w:sz="4" w:space="0" w:color="auto"/>
              <w:left w:val="single" w:sz="4" w:space="0" w:color="auto"/>
              <w:bottom w:val="single" w:sz="4" w:space="0" w:color="auto"/>
              <w:right w:val="single" w:sz="4" w:space="0" w:color="auto"/>
            </w:tcBorders>
            <w:vAlign w:val="bottom"/>
          </w:tcPr>
          <w:p w14:paraId="779F0366" w14:textId="0573CC82" w:rsidR="00F81045" w:rsidRDefault="00F81045" w:rsidP="00F81045">
            <w:r w:rsidRPr="240EBD72">
              <w:rPr>
                <w:rFonts w:ascii="Calibri" w:eastAsia="Calibri" w:hAnsi="Calibri" w:cs="Calibri"/>
                <w:color w:val="000000" w:themeColor="text1"/>
                <w:sz w:val="24"/>
                <w:szCs w:val="24"/>
              </w:rPr>
              <w:t>Hiring Marketer</w:t>
            </w:r>
          </w:p>
        </w:tc>
        <w:tc>
          <w:tcPr>
            <w:tcW w:w="5400" w:type="dxa"/>
            <w:tcBorders>
              <w:top w:val="single" w:sz="4" w:space="0" w:color="auto"/>
              <w:left w:val="single" w:sz="4" w:space="0" w:color="auto"/>
              <w:bottom w:val="single" w:sz="4" w:space="0" w:color="auto"/>
              <w:right w:val="single" w:sz="4" w:space="0" w:color="auto"/>
            </w:tcBorders>
            <w:vAlign w:val="bottom"/>
          </w:tcPr>
          <w:p w14:paraId="6F9C1A60" w14:textId="1D336EF5" w:rsidR="00F81045" w:rsidRDefault="00F81045" w:rsidP="00F81045">
            <w:r w:rsidRPr="240EBD72">
              <w:rPr>
                <w:rFonts w:ascii="Calibri" w:eastAsia="Calibri" w:hAnsi="Calibri" w:cs="Calibri"/>
                <w:color w:val="000000" w:themeColor="text1"/>
                <w:sz w:val="24"/>
                <w:szCs w:val="24"/>
              </w:rPr>
              <w:t>50k</w:t>
            </w:r>
          </w:p>
        </w:tc>
      </w:tr>
      <w:tr w:rsidR="00F81045" w14:paraId="5F5106D1" w14:textId="77777777" w:rsidTr="00F81045">
        <w:trPr>
          <w:trHeight w:val="315"/>
        </w:trPr>
        <w:tc>
          <w:tcPr>
            <w:tcW w:w="5400" w:type="dxa"/>
            <w:tcBorders>
              <w:top w:val="single" w:sz="4" w:space="0" w:color="auto"/>
              <w:left w:val="single" w:sz="4" w:space="0" w:color="auto"/>
              <w:bottom w:val="single" w:sz="4" w:space="0" w:color="auto"/>
              <w:right w:val="single" w:sz="4" w:space="0" w:color="auto"/>
            </w:tcBorders>
            <w:vAlign w:val="bottom"/>
          </w:tcPr>
          <w:p w14:paraId="0E722C63" w14:textId="3619CE3A" w:rsidR="00F81045" w:rsidRDefault="00F81045" w:rsidP="00F81045">
            <w:r w:rsidRPr="240EBD72">
              <w:rPr>
                <w:rFonts w:ascii="Calibri" w:eastAsia="Calibri" w:hAnsi="Calibri" w:cs="Calibri"/>
                <w:color w:val="000000" w:themeColor="text1"/>
                <w:sz w:val="24"/>
                <w:szCs w:val="24"/>
              </w:rPr>
              <w:t>Legal</w:t>
            </w:r>
          </w:p>
        </w:tc>
        <w:tc>
          <w:tcPr>
            <w:tcW w:w="5400" w:type="dxa"/>
            <w:tcBorders>
              <w:top w:val="single" w:sz="4" w:space="0" w:color="auto"/>
              <w:left w:val="single" w:sz="4" w:space="0" w:color="auto"/>
              <w:bottom w:val="single" w:sz="4" w:space="0" w:color="auto"/>
              <w:right w:val="single" w:sz="4" w:space="0" w:color="auto"/>
            </w:tcBorders>
            <w:vAlign w:val="bottom"/>
          </w:tcPr>
          <w:p w14:paraId="6E824D68" w14:textId="4A32372C" w:rsidR="00F81045" w:rsidRDefault="00F81045" w:rsidP="00F81045">
            <w:r>
              <w:rPr>
                <w:rFonts w:ascii="Calibri" w:eastAsia="Calibri" w:hAnsi="Calibri" w:cs="Calibri"/>
                <w:color w:val="000000" w:themeColor="text1"/>
                <w:sz w:val="24"/>
                <w:szCs w:val="24"/>
              </w:rPr>
              <w:t>7</w:t>
            </w:r>
            <w:r w:rsidRPr="240EBD72">
              <w:rPr>
                <w:rFonts w:ascii="Calibri" w:eastAsia="Calibri" w:hAnsi="Calibri" w:cs="Calibri"/>
                <w:color w:val="000000" w:themeColor="text1"/>
                <w:sz w:val="24"/>
                <w:szCs w:val="24"/>
              </w:rPr>
              <w:t>0k</w:t>
            </w:r>
          </w:p>
        </w:tc>
      </w:tr>
      <w:tr w:rsidR="00F81045" w14:paraId="13A52D5F" w14:textId="77777777" w:rsidTr="00F81045">
        <w:trPr>
          <w:trHeight w:val="315"/>
        </w:trPr>
        <w:tc>
          <w:tcPr>
            <w:tcW w:w="5400" w:type="dxa"/>
            <w:tcBorders>
              <w:top w:val="single" w:sz="4" w:space="0" w:color="auto"/>
              <w:left w:val="single" w:sz="4" w:space="0" w:color="auto"/>
              <w:bottom w:val="single" w:sz="4" w:space="0" w:color="auto"/>
              <w:right w:val="single" w:sz="4" w:space="0" w:color="auto"/>
            </w:tcBorders>
            <w:vAlign w:val="bottom"/>
          </w:tcPr>
          <w:p w14:paraId="5B182009" w14:textId="5D957F4A" w:rsidR="00F81045" w:rsidRDefault="00F81045" w:rsidP="00F81045">
            <w:r w:rsidRPr="240EBD72">
              <w:rPr>
                <w:rFonts w:ascii="Calibri" w:eastAsia="Calibri" w:hAnsi="Calibri" w:cs="Calibri"/>
                <w:color w:val="000000" w:themeColor="text1"/>
                <w:sz w:val="24"/>
                <w:szCs w:val="24"/>
              </w:rPr>
              <w:t>Miscellaneous</w:t>
            </w:r>
          </w:p>
        </w:tc>
        <w:tc>
          <w:tcPr>
            <w:tcW w:w="5400" w:type="dxa"/>
            <w:tcBorders>
              <w:top w:val="single" w:sz="4" w:space="0" w:color="auto"/>
              <w:left w:val="single" w:sz="4" w:space="0" w:color="auto"/>
              <w:bottom w:val="single" w:sz="4" w:space="0" w:color="auto"/>
              <w:right w:val="single" w:sz="4" w:space="0" w:color="auto"/>
            </w:tcBorders>
            <w:vAlign w:val="bottom"/>
          </w:tcPr>
          <w:p w14:paraId="16CFF94F" w14:textId="331E7466" w:rsidR="00F81045" w:rsidRDefault="00F81045" w:rsidP="00F81045">
            <w:r w:rsidRPr="240EBD72">
              <w:rPr>
                <w:rFonts w:ascii="Calibri" w:eastAsia="Calibri" w:hAnsi="Calibri" w:cs="Calibri"/>
                <w:color w:val="000000" w:themeColor="text1"/>
                <w:sz w:val="24"/>
                <w:szCs w:val="24"/>
              </w:rPr>
              <w:t>30k</w:t>
            </w:r>
          </w:p>
        </w:tc>
      </w:tr>
      <w:tr w:rsidR="00F81045" w14:paraId="7E9E5364" w14:textId="77777777" w:rsidTr="00F81045">
        <w:trPr>
          <w:trHeight w:val="315"/>
        </w:trPr>
        <w:tc>
          <w:tcPr>
            <w:tcW w:w="5400" w:type="dxa"/>
            <w:tcBorders>
              <w:top w:val="single" w:sz="4" w:space="0" w:color="auto"/>
              <w:left w:val="single" w:sz="4" w:space="0" w:color="auto"/>
              <w:bottom w:val="single" w:sz="4" w:space="0" w:color="auto"/>
              <w:right w:val="single" w:sz="4" w:space="0" w:color="auto"/>
            </w:tcBorders>
            <w:vAlign w:val="bottom"/>
          </w:tcPr>
          <w:p w14:paraId="6BD40B0C" w14:textId="1D41F37D" w:rsidR="00F81045" w:rsidRDefault="00F81045" w:rsidP="00F81045">
            <w:r w:rsidRPr="240EBD72">
              <w:rPr>
                <w:rFonts w:ascii="Calibri" w:eastAsia="Calibri" w:hAnsi="Calibri" w:cs="Calibri"/>
                <w:color w:val="000000" w:themeColor="text1"/>
                <w:sz w:val="24"/>
                <w:szCs w:val="24"/>
              </w:rPr>
              <w:t xml:space="preserve">Travel </w:t>
            </w:r>
          </w:p>
        </w:tc>
        <w:tc>
          <w:tcPr>
            <w:tcW w:w="5400" w:type="dxa"/>
            <w:tcBorders>
              <w:top w:val="single" w:sz="4" w:space="0" w:color="auto"/>
              <w:left w:val="single" w:sz="4" w:space="0" w:color="auto"/>
              <w:bottom w:val="single" w:sz="4" w:space="0" w:color="auto"/>
              <w:right w:val="single" w:sz="4" w:space="0" w:color="auto"/>
            </w:tcBorders>
            <w:vAlign w:val="bottom"/>
          </w:tcPr>
          <w:p w14:paraId="59F1F040" w14:textId="4CAA293C" w:rsidR="00F81045" w:rsidRDefault="00F81045" w:rsidP="00F81045">
            <w:r>
              <w:rPr>
                <w:rFonts w:ascii="Calibri" w:eastAsia="Calibri" w:hAnsi="Calibri" w:cs="Calibri"/>
                <w:color w:val="000000" w:themeColor="text1"/>
                <w:sz w:val="24"/>
                <w:szCs w:val="24"/>
              </w:rPr>
              <w:t>3</w:t>
            </w:r>
            <w:r w:rsidRPr="240EBD72">
              <w:rPr>
                <w:rFonts w:ascii="Calibri" w:eastAsia="Calibri" w:hAnsi="Calibri" w:cs="Calibri"/>
                <w:color w:val="000000" w:themeColor="text1"/>
                <w:sz w:val="24"/>
                <w:szCs w:val="24"/>
              </w:rPr>
              <w:t>5k</w:t>
            </w:r>
          </w:p>
        </w:tc>
      </w:tr>
      <w:tr w:rsidR="00F81045" w14:paraId="5D2B2B60" w14:textId="77777777" w:rsidTr="00F81045">
        <w:trPr>
          <w:trHeight w:val="315"/>
        </w:trPr>
        <w:tc>
          <w:tcPr>
            <w:tcW w:w="5400" w:type="dxa"/>
            <w:tcBorders>
              <w:top w:val="single" w:sz="4" w:space="0" w:color="auto"/>
              <w:left w:val="single" w:sz="4" w:space="0" w:color="auto"/>
              <w:bottom w:val="single" w:sz="4" w:space="0" w:color="auto"/>
              <w:right w:val="single" w:sz="4" w:space="0" w:color="auto"/>
            </w:tcBorders>
            <w:vAlign w:val="bottom"/>
          </w:tcPr>
          <w:p w14:paraId="5E05B59A" w14:textId="1A63C5DE" w:rsidR="00F81045" w:rsidRDefault="00F81045" w:rsidP="00F81045">
            <w:r w:rsidRPr="240EBD72">
              <w:rPr>
                <w:rFonts w:ascii="Calibri" w:eastAsia="Calibri" w:hAnsi="Calibri" w:cs="Calibri"/>
                <w:color w:val="000000" w:themeColor="text1"/>
                <w:sz w:val="24"/>
                <w:szCs w:val="24"/>
              </w:rPr>
              <w:t>Hackathon</w:t>
            </w:r>
          </w:p>
        </w:tc>
        <w:tc>
          <w:tcPr>
            <w:tcW w:w="5400" w:type="dxa"/>
            <w:tcBorders>
              <w:top w:val="single" w:sz="4" w:space="0" w:color="auto"/>
              <w:left w:val="single" w:sz="4" w:space="0" w:color="auto"/>
              <w:bottom w:val="single" w:sz="4" w:space="0" w:color="auto"/>
              <w:right w:val="single" w:sz="4" w:space="0" w:color="auto"/>
            </w:tcBorders>
            <w:vAlign w:val="bottom"/>
          </w:tcPr>
          <w:p w14:paraId="53BFA861" w14:textId="16DB020A" w:rsidR="00F81045" w:rsidRDefault="00F81045" w:rsidP="00F81045">
            <w:r>
              <w:rPr>
                <w:rFonts w:ascii="Calibri" w:eastAsia="Calibri" w:hAnsi="Calibri" w:cs="Calibri"/>
                <w:color w:val="000000" w:themeColor="text1"/>
                <w:sz w:val="24"/>
                <w:szCs w:val="24"/>
              </w:rPr>
              <w:t>2</w:t>
            </w:r>
            <w:r w:rsidRPr="240EBD72">
              <w:rPr>
                <w:rFonts w:ascii="Calibri" w:eastAsia="Calibri" w:hAnsi="Calibri" w:cs="Calibri"/>
                <w:color w:val="000000" w:themeColor="text1"/>
                <w:sz w:val="24"/>
                <w:szCs w:val="24"/>
              </w:rPr>
              <w:t>0k</w:t>
            </w:r>
          </w:p>
        </w:tc>
      </w:tr>
      <w:tr w:rsidR="00F81045" w14:paraId="76DDC3AA" w14:textId="77777777" w:rsidTr="00F81045">
        <w:trPr>
          <w:trHeight w:val="345"/>
        </w:trPr>
        <w:tc>
          <w:tcPr>
            <w:tcW w:w="5400" w:type="dxa"/>
            <w:tcBorders>
              <w:top w:val="single" w:sz="4" w:space="0" w:color="auto"/>
              <w:left w:val="single" w:sz="4" w:space="0" w:color="auto"/>
              <w:bottom w:val="double" w:sz="5" w:space="0" w:color="auto"/>
              <w:right w:val="single" w:sz="4" w:space="0" w:color="auto"/>
            </w:tcBorders>
            <w:shd w:val="clear" w:color="auto" w:fill="FFFF00"/>
            <w:vAlign w:val="bottom"/>
          </w:tcPr>
          <w:p w14:paraId="3B02B5D1" w14:textId="29B47E4A" w:rsidR="00F81045" w:rsidRDefault="00F81045" w:rsidP="00F81045">
            <w:r w:rsidRPr="240EBD72">
              <w:rPr>
                <w:rFonts w:ascii="Calibri" w:eastAsia="Calibri" w:hAnsi="Calibri" w:cs="Calibri"/>
                <w:color w:val="000000" w:themeColor="text1"/>
                <w:sz w:val="24"/>
                <w:szCs w:val="24"/>
              </w:rPr>
              <w:t>Total</w:t>
            </w:r>
          </w:p>
        </w:tc>
        <w:tc>
          <w:tcPr>
            <w:tcW w:w="5400" w:type="dxa"/>
            <w:tcBorders>
              <w:top w:val="single" w:sz="4" w:space="0" w:color="auto"/>
              <w:left w:val="single" w:sz="4" w:space="0" w:color="auto"/>
              <w:bottom w:val="double" w:sz="5" w:space="0" w:color="auto"/>
              <w:right w:val="single" w:sz="4" w:space="0" w:color="auto"/>
            </w:tcBorders>
            <w:shd w:val="clear" w:color="auto" w:fill="FFFF00"/>
            <w:vAlign w:val="bottom"/>
          </w:tcPr>
          <w:p w14:paraId="4C04E1C4" w14:textId="2C792E7D" w:rsidR="00F81045" w:rsidRDefault="00F81045" w:rsidP="00F81045">
            <w:r w:rsidRPr="240EBD72">
              <w:rPr>
                <w:rFonts w:ascii="Calibri" w:eastAsia="Calibri" w:hAnsi="Calibri" w:cs="Calibri"/>
                <w:color w:val="000000" w:themeColor="text1"/>
                <w:sz w:val="24"/>
                <w:szCs w:val="24"/>
              </w:rPr>
              <w:t>$</w:t>
            </w:r>
            <w:r>
              <w:rPr>
                <w:rFonts w:ascii="Calibri" w:eastAsia="Calibri" w:hAnsi="Calibri" w:cs="Calibri"/>
                <w:color w:val="000000" w:themeColor="text1"/>
                <w:sz w:val="24"/>
                <w:szCs w:val="24"/>
              </w:rPr>
              <w:t>72</w:t>
            </w:r>
            <w:r w:rsidRPr="240EBD72">
              <w:rPr>
                <w:rFonts w:ascii="Calibri" w:eastAsia="Calibri" w:hAnsi="Calibri" w:cs="Calibri"/>
                <w:color w:val="000000" w:themeColor="text1"/>
                <w:sz w:val="24"/>
                <w:szCs w:val="24"/>
              </w:rPr>
              <w:t>5k</w:t>
            </w:r>
          </w:p>
        </w:tc>
      </w:tr>
    </w:tbl>
    <w:p w14:paraId="34CFA2AA" w14:textId="44F9306A" w:rsidR="58DC4B36" w:rsidRDefault="58DC4B36" w:rsidP="58DC4B36"/>
    <w:p w14:paraId="7BA8B650" w14:textId="5F616A17" w:rsidR="000B35DB" w:rsidRDefault="1AFA24C5" w:rsidP="240EBD72">
      <w:pPr>
        <w:rPr>
          <w:b/>
          <w:bCs/>
          <w:sz w:val="40"/>
          <w:szCs w:val="40"/>
        </w:rPr>
      </w:pPr>
      <w:bookmarkStart w:id="51" w:name="_Toc95340317"/>
      <w:bookmarkStart w:id="52" w:name="_Toc95340394"/>
      <w:bookmarkStart w:id="53" w:name="_Toc95412865"/>
      <w:r w:rsidRPr="002D62E0">
        <w:rPr>
          <w:rStyle w:val="Heading1Char"/>
          <w:b/>
          <w:bCs/>
          <w:sz w:val="40"/>
          <w:szCs w:val="40"/>
        </w:rPr>
        <w:t>References</w:t>
      </w:r>
      <w:bookmarkEnd w:id="51"/>
      <w:bookmarkEnd w:id="52"/>
      <w:bookmarkEnd w:id="53"/>
      <w:r w:rsidRPr="240EBD72">
        <w:rPr>
          <w:b/>
          <w:bCs/>
          <w:sz w:val="40"/>
          <w:szCs w:val="40"/>
        </w:rPr>
        <w:t>:</w:t>
      </w:r>
    </w:p>
    <w:p w14:paraId="372FD217" w14:textId="44DDE1CD" w:rsidR="009441BB" w:rsidRPr="008415A0" w:rsidRDefault="009441BB" w:rsidP="240EBD72">
      <w:pPr>
        <w:rPr>
          <w:b/>
          <w:bCs/>
          <w:sz w:val="26"/>
          <w:szCs w:val="26"/>
        </w:rPr>
      </w:pPr>
      <w:r w:rsidRPr="008415A0">
        <w:rPr>
          <w:b/>
          <w:bCs/>
          <w:sz w:val="26"/>
          <w:szCs w:val="26"/>
        </w:rPr>
        <w:t>Reputation Allocation:</w:t>
      </w:r>
    </w:p>
    <w:p w14:paraId="7226020D" w14:textId="131BBEB6" w:rsidR="009441BB" w:rsidRPr="008415A0" w:rsidRDefault="009441BB" w:rsidP="009441BB">
      <w:pPr>
        <w:pStyle w:val="ListParagraph"/>
        <w:numPr>
          <w:ilvl w:val="0"/>
          <w:numId w:val="25"/>
        </w:numPr>
      </w:pPr>
      <w:r w:rsidRPr="008415A0">
        <w:t>Annotated Citations: 30%</w:t>
      </w:r>
    </w:p>
    <w:p w14:paraId="2A6FFCF9" w14:textId="5250254B" w:rsidR="009441BB" w:rsidRPr="008415A0" w:rsidRDefault="009441BB" w:rsidP="009441BB">
      <w:pPr>
        <w:pStyle w:val="ListParagraph"/>
        <w:numPr>
          <w:ilvl w:val="0"/>
          <w:numId w:val="25"/>
        </w:numPr>
      </w:pPr>
      <w:r w:rsidRPr="008415A0">
        <w:t>Other Citations: 3%</w:t>
      </w:r>
    </w:p>
    <w:p w14:paraId="3CFEF88D" w14:textId="0B15D38C" w:rsidR="78D08799" w:rsidRDefault="78D08799" w:rsidP="240EBD72">
      <w:pPr>
        <w:rPr>
          <w:rFonts w:eastAsiaTheme="minorEastAsia"/>
        </w:rPr>
      </w:pPr>
      <w:bookmarkStart w:id="54" w:name="_Toc95340318"/>
      <w:bookmarkStart w:id="55" w:name="_Toc95340395"/>
      <w:bookmarkStart w:id="56" w:name="_Toc95412866"/>
      <w:r w:rsidRPr="00AA7401">
        <w:rPr>
          <w:rStyle w:val="Heading2Char"/>
          <w:b/>
          <w:bCs/>
        </w:rPr>
        <w:t>Annotated Bibliography</w:t>
      </w:r>
      <w:bookmarkEnd w:id="54"/>
      <w:bookmarkEnd w:id="55"/>
      <w:bookmarkEnd w:id="56"/>
      <w:r w:rsidRPr="00AA7401">
        <w:rPr>
          <w:rFonts w:eastAsiaTheme="minorEastAsia"/>
          <w:b/>
          <w:bCs/>
          <w:sz w:val="28"/>
          <w:szCs w:val="28"/>
        </w:rPr>
        <w:t>:</w:t>
      </w:r>
      <w:r w:rsidR="009441BB">
        <w:rPr>
          <w:rFonts w:eastAsiaTheme="minorEastAsia"/>
          <w:b/>
          <w:bCs/>
          <w:sz w:val="28"/>
          <w:szCs w:val="28"/>
        </w:rPr>
        <w:t xml:space="preserve"> </w:t>
      </w:r>
    </w:p>
    <w:p w14:paraId="7816CE4C" w14:textId="05D1B777" w:rsidR="49FB4FE9" w:rsidRDefault="49FB4FE9" w:rsidP="240EBD72">
      <w:pPr>
        <w:pStyle w:val="ListParagraph"/>
        <w:numPr>
          <w:ilvl w:val="0"/>
          <w:numId w:val="2"/>
        </w:numPr>
        <w:rPr>
          <w:rFonts w:eastAsiaTheme="minorEastAsia"/>
          <w:color w:val="333333"/>
        </w:rPr>
      </w:pPr>
      <w:r w:rsidRPr="240EBD72">
        <w:rPr>
          <w:rFonts w:eastAsiaTheme="minorEastAsia"/>
          <w:color w:val="3C3C3C"/>
        </w:rPr>
        <w:t>Decentralization:</w:t>
      </w:r>
      <w:r w:rsidR="00FC15DB">
        <w:rPr>
          <w:rFonts w:eastAsiaTheme="minorEastAsia"/>
          <w:color w:val="3C3C3C"/>
        </w:rPr>
        <w:t xml:space="preserve">  1</w:t>
      </w:r>
      <w:r w:rsidR="003877C8">
        <w:rPr>
          <w:rFonts w:eastAsiaTheme="minorEastAsia"/>
          <w:color w:val="3C3C3C"/>
        </w:rPr>
        <w:t xml:space="preserve">3% </w:t>
      </w:r>
    </w:p>
    <w:p w14:paraId="7799FEF0" w14:textId="21B7434B" w:rsidR="7DCA1360" w:rsidRDefault="7DCA1360" w:rsidP="240EBD72">
      <w:pPr>
        <w:pStyle w:val="ListParagraph"/>
        <w:numPr>
          <w:ilvl w:val="1"/>
          <w:numId w:val="2"/>
        </w:numPr>
        <w:rPr>
          <w:color w:val="333333"/>
        </w:rPr>
      </w:pPr>
      <w:r w:rsidRPr="240EBD72">
        <w:rPr>
          <w:rFonts w:eastAsiaTheme="minorEastAsia"/>
          <w:color w:val="3C3C3C"/>
        </w:rPr>
        <w:t xml:space="preserve">James Calcaterra, Craig and Alexander Kaal, Wulf. </w:t>
      </w:r>
      <w:r w:rsidRPr="00D16083">
        <w:rPr>
          <w:rFonts w:eastAsiaTheme="minorEastAsia"/>
          <w:b/>
          <w:bCs/>
          <w:i/>
          <w:iCs/>
          <w:color w:val="3C3C3C"/>
        </w:rPr>
        <w:t>Decentralization: Technology’s Impact on Organizational and Societal Structure</w:t>
      </w:r>
      <w:r w:rsidRPr="240EBD72">
        <w:rPr>
          <w:rFonts w:eastAsiaTheme="minorEastAsia"/>
          <w:color w:val="3C3C3C"/>
        </w:rPr>
        <w:t xml:space="preserve">, Berlin, Boston: De Gruyter, 2021. </w:t>
      </w:r>
      <w:hyperlink r:id="rId70">
        <w:r w:rsidRPr="240EBD72">
          <w:rPr>
            <w:rStyle w:val="Hyperlink"/>
            <w:rFonts w:eastAsiaTheme="minorEastAsia"/>
          </w:rPr>
          <w:t>https://doi.org/10.1515/9783110673937</w:t>
        </w:r>
      </w:hyperlink>
    </w:p>
    <w:p w14:paraId="636006CE" w14:textId="42C15880" w:rsidR="7DCA1360" w:rsidRDefault="7DCA1360" w:rsidP="240EBD72">
      <w:pPr>
        <w:pStyle w:val="ListParagraph"/>
        <w:numPr>
          <w:ilvl w:val="2"/>
          <w:numId w:val="2"/>
        </w:numPr>
        <w:rPr>
          <w:rFonts w:eastAsiaTheme="minorEastAsia"/>
        </w:rPr>
      </w:pPr>
      <w:r w:rsidRPr="240EBD72">
        <w:rPr>
          <w:rFonts w:eastAsiaTheme="minorEastAsia"/>
        </w:rPr>
        <w:t xml:space="preserve">MVPR </w:t>
      </w:r>
      <w:r w:rsidR="18005CC6" w:rsidRPr="240EBD72">
        <w:rPr>
          <w:rFonts w:eastAsiaTheme="minorEastAsia"/>
        </w:rPr>
        <w:t>will be</w:t>
      </w:r>
      <w:r w:rsidRPr="240EBD72">
        <w:rPr>
          <w:rFonts w:eastAsiaTheme="minorEastAsia"/>
        </w:rPr>
        <w:t xml:space="preserve"> the core governance structure for the Science Publishing DAO</w:t>
      </w:r>
      <w:r w:rsidR="4CF764FA" w:rsidRPr="240EBD72">
        <w:rPr>
          <w:rFonts w:eastAsiaTheme="minorEastAsia"/>
        </w:rPr>
        <w:t xml:space="preserve">. </w:t>
      </w:r>
      <w:r w:rsidR="45DE5E64" w:rsidRPr="240EBD72">
        <w:rPr>
          <w:rFonts w:eastAsiaTheme="minorEastAsia"/>
        </w:rPr>
        <w:t>The historical, legal,</w:t>
      </w:r>
      <w:r w:rsidR="2B976761" w:rsidRPr="240EBD72">
        <w:rPr>
          <w:rFonts w:eastAsiaTheme="minorEastAsia"/>
        </w:rPr>
        <w:t xml:space="preserve"> </w:t>
      </w:r>
      <w:r w:rsidR="45DE5E64" w:rsidRPr="240EBD72">
        <w:rPr>
          <w:rFonts w:eastAsiaTheme="minorEastAsia"/>
        </w:rPr>
        <w:t>financial</w:t>
      </w:r>
      <w:r w:rsidR="011B1C92" w:rsidRPr="240EBD72">
        <w:rPr>
          <w:rFonts w:eastAsiaTheme="minorEastAsia"/>
        </w:rPr>
        <w:t>, economic</w:t>
      </w:r>
      <w:r w:rsidR="2D1070B9" w:rsidRPr="240EBD72">
        <w:rPr>
          <w:rFonts w:eastAsiaTheme="minorEastAsia"/>
        </w:rPr>
        <w:t>, governance,</w:t>
      </w:r>
      <w:r w:rsidR="45DE5E64" w:rsidRPr="240EBD72">
        <w:rPr>
          <w:rFonts w:eastAsiaTheme="minorEastAsia"/>
        </w:rPr>
        <w:t xml:space="preserve"> </w:t>
      </w:r>
      <w:r w:rsidR="7FBB76A5" w:rsidRPr="240EBD72">
        <w:rPr>
          <w:rFonts w:eastAsiaTheme="minorEastAsia"/>
        </w:rPr>
        <w:t xml:space="preserve">and technical </w:t>
      </w:r>
      <w:r w:rsidR="0A65A7D8" w:rsidRPr="240EBD72">
        <w:rPr>
          <w:rFonts w:eastAsiaTheme="minorEastAsia"/>
        </w:rPr>
        <w:t>integration</w:t>
      </w:r>
      <w:r w:rsidR="1631A0BA" w:rsidRPr="240EBD72">
        <w:rPr>
          <w:rFonts w:eastAsiaTheme="minorEastAsia"/>
        </w:rPr>
        <w:t xml:space="preserve"> </w:t>
      </w:r>
      <w:r w:rsidR="098A7AD9" w:rsidRPr="240EBD72">
        <w:rPr>
          <w:rFonts w:eastAsiaTheme="minorEastAsia"/>
        </w:rPr>
        <w:t>to tackle Decentralization</w:t>
      </w:r>
      <w:r w:rsidR="0DFEC815" w:rsidRPr="240EBD72">
        <w:rPr>
          <w:rFonts w:eastAsiaTheme="minorEastAsia"/>
        </w:rPr>
        <w:t xml:space="preserve"> </w:t>
      </w:r>
      <w:r w:rsidR="609379A0" w:rsidRPr="240EBD72">
        <w:rPr>
          <w:rFonts w:eastAsiaTheme="minorEastAsia"/>
        </w:rPr>
        <w:t xml:space="preserve">for </w:t>
      </w:r>
      <w:r w:rsidR="0DFEC815" w:rsidRPr="240EBD72">
        <w:rPr>
          <w:rFonts w:eastAsiaTheme="minorEastAsia"/>
        </w:rPr>
        <w:t>the modern age</w:t>
      </w:r>
      <w:r w:rsidR="7EE7F5C2" w:rsidRPr="240EBD72">
        <w:rPr>
          <w:rFonts w:eastAsiaTheme="minorEastAsia"/>
        </w:rPr>
        <w:t>,</w:t>
      </w:r>
      <w:r w:rsidR="098A7AD9" w:rsidRPr="240EBD72">
        <w:rPr>
          <w:rFonts w:eastAsiaTheme="minorEastAsia"/>
        </w:rPr>
        <w:t xml:space="preserve"> </w:t>
      </w:r>
      <w:r w:rsidR="093585D1" w:rsidRPr="240EBD72">
        <w:rPr>
          <w:rFonts w:eastAsiaTheme="minorEastAsia"/>
        </w:rPr>
        <w:t xml:space="preserve">with a focus on sustainability and stability </w:t>
      </w:r>
      <w:r w:rsidR="1631A0BA" w:rsidRPr="240EBD72">
        <w:rPr>
          <w:rFonts w:eastAsiaTheme="minorEastAsia"/>
        </w:rPr>
        <w:t>using</w:t>
      </w:r>
      <w:r w:rsidR="45DE5E64" w:rsidRPr="240EBD72">
        <w:rPr>
          <w:rFonts w:eastAsiaTheme="minorEastAsia"/>
        </w:rPr>
        <w:t xml:space="preserve"> principles and anecdotal </w:t>
      </w:r>
      <w:r w:rsidR="0332A4B8" w:rsidRPr="240EBD72">
        <w:rPr>
          <w:rFonts w:eastAsiaTheme="minorEastAsia"/>
        </w:rPr>
        <w:t xml:space="preserve">examples </w:t>
      </w:r>
      <w:r w:rsidR="45DE5E64" w:rsidRPr="240EBD72">
        <w:rPr>
          <w:rFonts w:eastAsiaTheme="minorEastAsia"/>
        </w:rPr>
        <w:t>was compelling</w:t>
      </w:r>
      <w:r w:rsidR="3F2FD9C7" w:rsidRPr="240EBD72">
        <w:rPr>
          <w:rFonts w:eastAsiaTheme="minorEastAsia"/>
        </w:rPr>
        <w:t xml:space="preserve">. </w:t>
      </w:r>
    </w:p>
    <w:p w14:paraId="0906A7B2" w14:textId="1F9D0770" w:rsidR="55C460A2" w:rsidRDefault="55C460A2" w:rsidP="240EBD72">
      <w:pPr>
        <w:pStyle w:val="ListParagraph"/>
        <w:numPr>
          <w:ilvl w:val="1"/>
          <w:numId w:val="2"/>
        </w:numPr>
        <w:rPr>
          <w:rFonts w:eastAsiaTheme="minorEastAsia"/>
        </w:rPr>
      </w:pPr>
      <w:r w:rsidRPr="240EBD72">
        <w:rPr>
          <w:rFonts w:eastAsiaTheme="minorEastAsia"/>
          <w:color w:val="222222"/>
        </w:rPr>
        <w:t xml:space="preserve">Calcaterra, C., 2018. </w:t>
      </w:r>
      <w:r w:rsidRPr="00625A33">
        <w:rPr>
          <w:rFonts w:eastAsiaTheme="minorEastAsia"/>
          <w:b/>
          <w:bCs/>
          <w:color w:val="222222"/>
        </w:rPr>
        <w:t>On-chain governance of decentralized autonomous organizations: Blockchain organization using Semada</w:t>
      </w:r>
      <w:r w:rsidRPr="240EBD72">
        <w:rPr>
          <w:rFonts w:eastAsiaTheme="minorEastAsia"/>
          <w:color w:val="222222"/>
        </w:rPr>
        <w:t xml:space="preserve">. </w:t>
      </w:r>
      <w:r w:rsidRPr="240EBD72">
        <w:rPr>
          <w:rFonts w:eastAsiaTheme="minorEastAsia"/>
          <w:i/>
          <w:iCs/>
          <w:color w:val="222222"/>
        </w:rPr>
        <w:t>Available at SSRN 3188374</w:t>
      </w:r>
      <w:r w:rsidRPr="240EBD72">
        <w:rPr>
          <w:rFonts w:eastAsiaTheme="minorEastAsia"/>
          <w:color w:val="222222"/>
        </w:rPr>
        <w:t>.</w:t>
      </w:r>
    </w:p>
    <w:p w14:paraId="5E7D1A03" w14:textId="31F7D821" w:rsidR="307FA079" w:rsidRDefault="307FA079" w:rsidP="240EBD72">
      <w:pPr>
        <w:pStyle w:val="ListParagraph"/>
        <w:numPr>
          <w:ilvl w:val="2"/>
          <w:numId w:val="2"/>
        </w:numPr>
        <w:rPr>
          <w:rFonts w:eastAsiaTheme="minorEastAsia"/>
          <w:color w:val="222222"/>
        </w:rPr>
      </w:pPr>
      <w:r w:rsidRPr="240EBD72">
        <w:rPr>
          <w:rFonts w:eastAsiaTheme="minorEastAsia"/>
          <w:color w:val="222222"/>
        </w:rPr>
        <w:t xml:space="preserve">Understanding the attempt to encode law into math (hard protocols) and where we </w:t>
      </w:r>
      <w:r w:rsidR="1C1B0DB8" w:rsidRPr="240EBD72">
        <w:rPr>
          <w:rFonts w:eastAsiaTheme="minorEastAsia"/>
          <w:color w:val="222222"/>
        </w:rPr>
        <w:t xml:space="preserve">still leave room to </w:t>
      </w:r>
      <w:r w:rsidR="1ED873B3" w:rsidRPr="240EBD72">
        <w:rPr>
          <w:rFonts w:eastAsiaTheme="minorEastAsia"/>
          <w:color w:val="222222"/>
        </w:rPr>
        <w:t>intersect</w:t>
      </w:r>
      <w:r w:rsidR="1C1B0DB8" w:rsidRPr="240EBD72">
        <w:rPr>
          <w:rFonts w:eastAsiaTheme="minorEastAsia"/>
          <w:color w:val="222222"/>
        </w:rPr>
        <w:t xml:space="preserve"> with law (soft protocols)</w:t>
      </w:r>
      <w:r w:rsidR="7F433DFB" w:rsidRPr="240EBD72">
        <w:rPr>
          <w:rFonts w:eastAsiaTheme="minorEastAsia"/>
          <w:color w:val="222222"/>
        </w:rPr>
        <w:t xml:space="preserve">. </w:t>
      </w:r>
      <w:r w:rsidR="6FA8B7CC" w:rsidRPr="240EBD72">
        <w:rPr>
          <w:rFonts w:eastAsiaTheme="minorEastAsia"/>
          <w:color w:val="222222"/>
        </w:rPr>
        <w:t>While starting the DAO, I will be following the suggestion</w:t>
      </w:r>
      <w:r w:rsidR="06807F10" w:rsidRPr="240EBD72">
        <w:rPr>
          <w:rFonts w:eastAsiaTheme="minorEastAsia"/>
          <w:color w:val="222222"/>
        </w:rPr>
        <w:t xml:space="preserve"> in the paper</w:t>
      </w:r>
      <w:r w:rsidR="6FA8B7CC" w:rsidRPr="240EBD72">
        <w:rPr>
          <w:rFonts w:eastAsiaTheme="minorEastAsia"/>
          <w:color w:val="222222"/>
        </w:rPr>
        <w:t xml:space="preserve"> to </w:t>
      </w:r>
      <w:r w:rsidR="455A2C42" w:rsidRPr="240EBD72">
        <w:rPr>
          <w:rFonts w:eastAsiaTheme="minorEastAsia"/>
          <w:color w:val="222222"/>
        </w:rPr>
        <w:t>use Stage 1 parameters for the Forum and WDAG</w:t>
      </w:r>
      <w:r w:rsidR="10A1F9F4" w:rsidRPr="240EBD72">
        <w:rPr>
          <w:rFonts w:eastAsiaTheme="minorEastAsia"/>
          <w:color w:val="222222"/>
        </w:rPr>
        <w:t xml:space="preserve">. </w:t>
      </w:r>
      <w:r w:rsidR="30C0D180" w:rsidRPr="240EBD72">
        <w:rPr>
          <w:rFonts w:eastAsiaTheme="minorEastAsia"/>
        </w:rPr>
        <w:t xml:space="preserve">For the purposes of building out a global decentralized idea ecosystem, MVPR - </w:t>
      </w:r>
      <w:r w:rsidR="3DCDF8BE" w:rsidRPr="240EBD72">
        <w:rPr>
          <w:rFonts w:eastAsiaTheme="minorEastAsia"/>
        </w:rPr>
        <w:t>NFT reputation-based system with its forum and cita</w:t>
      </w:r>
      <w:r w:rsidR="5D1AF9BE" w:rsidRPr="240EBD72">
        <w:rPr>
          <w:rFonts w:eastAsiaTheme="minorEastAsia"/>
        </w:rPr>
        <w:t>tion structure</w:t>
      </w:r>
      <w:r w:rsidR="1C5C3EBF" w:rsidRPr="240EBD72">
        <w:rPr>
          <w:rFonts w:eastAsiaTheme="minorEastAsia"/>
        </w:rPr>
        <w:t xml:space="preserve"> -</w:t>
      </w:r>
      <w:r w:rsidR="55178F50" w:rsidRPr="240EBD72">
        <w:rPr>
          <w:rFonts w:eastAsiaTheme="minorEastAsia"/>
        </w:rPr>
        <w:t xml:space="preserve"> seems to be a good fit</w:t>
      </w:r>
      <w:r w:rsidR="691D38C1" w:rsidRPr="240EBD72">
        <w:rPr>
          <w:rFonts w:eastAsiaTheme="minorEastAsia"/>
        </w:rPr>
        <w:t xml:space="preserve">. </w:t>
      </w:r>
    </w:p>
    <w:p w14:paraId="77F5C7C9" w14:textId="30270687" w:rsidR="007CEB78" w:rsidRDefault="007CEB78" w:rsidP="240EBD72">
      <w:pPr>
        <w:pStyle w:val="ListParagraph"/>
        <w:numPr>
          <w:ilvl w:val="1"/>
          <w:numId w:val="2"/>
        </w:numPr>
        <w:rPr>
          <w:rFonts w:eastAsiaTheme="minorEastAsia"/>
          <w:color w:val="222222"/>
        </w:rPr>
      </w:pPr>
      <w:r w:rsidRPr="240EBD72">
        <w:rPr>
          <w:rFonts w:eastAsiaTheme="minorEastAsia"/>
          <w:color w:val="4A4A4A"/>
        </w:rPr>
        <w:t xml:space="preserve">Ostrom, Elinor. </w:t>
      </w:r>
      <w:r w:rsidRPr="00625A33">
        <w:rPr>
          <w:rFonts w:eastAsiaTheme="minorEastAsia"/>
          <w:b/>
          <w:bCs/>
          <w:i/>
          <w:iCs/>
          <w:color w:val="4A4A4A"/>
        </w:rPr>
        <w:t>Governing the Commons: The Evolution of Institutions for Collective Action</w:t>
      </w:r>
      <w:r w:rsidRPr="240EBD72">
        <w:rPr>
          <w:rFonts w:eastAsiaTheme="minorEastAsia"/>
          <w:color w:val="4A4A4A"/>
        </w:rPr>
        <w:t>. Cambridge University Press, 1990.</w:t>
      </w:r>
    </w:p>
    <w:p w14:paraId="768EAFF4" w14:textId="48F49752" w:rsidR="0C496584" w:rsidRPr="006417A8" w:rsidRDefault="0C496584" w:rsidP="240EBD72">
      <w:pPr>
        <w:pStyle w:val="ListParagraph"/>
        <w:numPr>
          <w:ilvl w:val="2"/>
          <w:numId w:val="2"/>
        </w:numPr>
        <w:rPr>
          <w:rFonts w:eastAsiaTheme="minorEastAsia"/>
          <w:color w:val="222222"/>
        </w:rPr>
      </w:pPr>
      <w:r w:rsidRPr="240EBD72">
        <w:rPr>
          <w:rFonts w:eastAsiaTheme="minorEastAsia"/>
          <w:color w:val="4A4A4A"/>
        </w:rPr>
        <w:t>Th</w:t>
      </w:r>
      <w:r w:rsidR="56C87CB1" w:rsidRPr="240EBD72">
        <w:rPr>
          <w:rFonts w:eastAsiaTheme="minorEastAsia"/>
          <w:color w:val="4A4A4A"/>
        </w:rPr>
        <w:t>is</w:t>
      </w:r>
      <w:r w:rsidRPr="240EBD72">
        <w:rPr>
          <w:rFonts w:eastAsiaTheme="minorEastAsia"/>
          <w:color w:val="4A4A4A"/>
        </w:rPr>
        <w:t xml:space="preserve"> core reference for decentralized governance is the basis for MVPR and its extensions in my work.</w:t>
      </w:r>
      <w:r w:rsidR="007B235C">
        <w:rPr>
          <w:rFonts w:eastAsiaTheme="minorEastAsia"/>
          <w:color w:val="4A4A4A"/>
        </w:rPr>
        <w:t xml:space="preserve">  The 8 Principles were used to as a backbone analysis tool to evaluate all decentralized projects to create the requisite context and insights for this project.</w:t>
      </w:r>
    </w:p>
    <w:p w14:paraId="117A8491" w14:textId="0648C008" w:rsidR="006417A8" w:rsidRDefault="00B97FBD" w:rsidP="006417A8">
      <w:pPr>
        <w:pStyle w:val="ListParagraph"/>
        <w:numPr>
          <w:ilvl w:val="1"/>
          <w:numId w:val="2"/>
        </w:numPr>
        <w:rPr>
          <w:rFonts w:eastAsiaTheme="minorEastAsia"/>
          <w:color w:val="222222"/>
        </w:rPr>
      </w:pPr>
      <w:r w:rsidRPr="00B97FBD">
        <w:rPr>
          <w:rFonts w:eastAsiaTheme="minorEastAsia"/>
          <w:color w:val="222222"/>
        </w:rPr>
        <w:t xml:space="preserve">Walton, Mark &amp; Vilas (2015). </w:t>
      </w:r>
      <w:r w:rsidRPr="00625A33">
        <w:rPr>
          <w:rFonts w:eastAsiaTheme="minorEastAsia"/>
          <w:b/>
          <w:bCs/>
          <w:color w:val="222222"/>
        </w:rPr>
        <w:t>Policy Guidance for Sustainable Wetlands Aquaculture</w:t>
      </w:r>
      <w:r w:rsidRPr="00B97FBD">
        <w:rPr>
          <w:rFonts w:eastAsiaTheme="minorEastAsia"/>
          <w:color w:val="222222"/>
        </w:rPr>
        <w:t>. 10.13140/RG.2.1.4579.7203.</w:t>
      </w:r>
    </w:p>
    <w:p w14:paraId="0A86A031" w14:textId="599AE2C9" w:rsidR="00B97FBD" w:rsidRDefault="00B97FBD" w:rsidP="00B97FBD">
      <w:pPr>
        <w:pStyle w:val="ListParagraph"/>
        <w:numPr>
          <w:ilvl w:val="2"/>
          <w:numId w:val="2"/>
        </w:numPr>
        <w:rPr>
          <w:rFonts w:eastAsiaTheme="minorEastAsia"/>
          <w:color w:val="222222"/>
        </w:rPr>
      </w:pPr>
      <w:proofErr w:type="spellStart"/>
      <w:r>
        <w:rPr>
          <w:rFonts w:eastAsiaTheme="minorEastAsia"/>
          <w:color w:val="222222"/>
        </w:rPr>
        <w:lastRenderedPageBreak/>
        <w:t>Veta</w:t>
      </w:r>
      <w:proofErr w:type="spellEnd"/>
      <w:r>
        <w:rPr>
          <w:rFonts w:eastAsiaTheme="minorEastAsia"/>
          <w:color w:val="222222"/>
        </w:rPr>
        <w:t xml:space="preserve"> la Palma</w:t>
      </w:r>
      <w:r w:rsidR="007B235C">
        <w:rPr>
          <w:rFonts w:eastAsiaTheme="minorEastAsia"/>
          <w:color w:val="222222"/>
        </w:rPr>
        <w:t xml:space="preserve"> is a successful Spanish fish farm that is also home to one of the largest bird sanctuaries in Europe</w:t>
      </w:r>
      <w:r w:rsidR="006654C3">
        <w:rPr>
          <w:rFonts w:eastAsiaTheme="minorEastAsia"/>
          <w:color w:val="222222"/>
        </w:rPr>
        <w:t xml:space="preserve">. The health of the ecosystem also improves the quality of the water and land around it. This project served as a useful modern example and biological metaphor of effective ecological thinking that could be used to create an effective Science Publishing DAO. </w:t>
      </w:r>
    </w:p>
    <w:p w14:paraId="1704AB5C" w14:textId="13999293" w:rsidR="274B403C" w:rsidRDefault="274B403C" w:rsidP="240EBD72">
      <w:pPr>
        <w:pStyle w:val="Heading2"/>
        <w:numPr>
          <w:ilvl w:val="0"/>
          <w:numId w:val="2"/>
        </w:numPr>
        <w:rPr>
          <w:rFonts w:asciiTheme="minorHAnsi" w:eastAsiaTheme="minorEastAsia" w:hAnsiTheme="minorHAnsi" w:cstheme="minorBidi"/>
          <w:color w:val="000000" w:themeColor="text1"/>
          <w:sz w:val="22"/>
          <w:szCs w:val="22"/>
        </w:rPr>
      </w:pPr>
      <w:bookmarkStart w:id="57" w:name="_Toc95340319"/>
      <w:bookmarkStart w:id="58" w:name="_Toc95340396"/>
      <w:bookmarkStart w:id="59" w:name="_Toc95340439"/>
      <w:bookmarkStart w:id="60" w:name="_Toc95342327"/>
      <w:bookmarkStart w:id="61" w:name="_Toc95412867"/>
      <w:r w:rsidRPr="240EBD72">
        <w:rPr>
          <w:rFonts w:asciiTheme="minorHAnsi" w:eastAsiaTheme="minorEastAsia" w:hAnsiTheme="minorHAnsi" w:cstheme="minorBidi"/>
          <w:color w:val="auto"/>
          <w:sz w:val="22"/>
          <w:szCs w:val="22"/>
        </w:rPr>
        <w:t>Citation Infrastructure:</w:t>
      </w:r>
      <w:r w:rsidR="003877C8">
        <w:rPr>
          <w:rFonts w:asciiTheme="minorHAnsi" w:eastAsiaTheme="minorEastAsia" w:hAnsiTheme="minorHAnsi" w:cstheme="minorBidi"/>
          <w:color w:val="auto"/>
          <w:sz w:val="22"/>
          <w:szCs w:val="22"/>
        </w:rPr>
        <w:t xml:space="preserve"> 10%</w:t>
      </w:r>
      <w:bookmarkEnd w:id="57"/>
      <w:bookmarkEnd w:id="58"/>
      <w:bookmarkEnd w:id="59"/>
      <w:bookmarkEnd w:id="60"/>
      <w:bookmarkEnd w:id="61"/>
    </w:p>
    <w:p w14:paraId="193DB12C" w14:textId="0ABCF07F" w:rsidR="660BAD9C" w:rsidRDefault="660BAD9C" w:rsidP="240EBD72">
      <w:pPr>
        <w:pStyle w:val="Heading2"/>
        <w:numPr>
          <w:ilvl w:val="1"/>
          <w:numId w:val="2"/>
        </w:numPr>
        <w:rPr>
          <w:color w:val="000000" w:themeColor="text1"/>
          <w:sz w:val="22"/>
          <w:szCs w:val="22"/>
        </w:rPr>
      </w:pPr>
      <w:bookmarkStart w:id="62" w:name="_Toc95340320"/>
      <w:bookmarkStart w:id="63" w:name="_Toc95340397"/>
      <w:bookmarkStart w:id="64" w:name="_Toc95340440"/>
      <w:bookmarkStart w:id="65" w:name="_Toc95342328"/>
      <w:bookmarkStart w:id="66" w:name="_Toc95412868"/>
      <w:r w:rsidRPr="240EBD72">
        <w:rPr>
          <w:rFonts w:asciiTheme="minorHAnsi" w:eastAsiaTheme="minorEastAsia" w:hAnsiTheme="minorHAnsi" w:cstheme="minorBidi"/>
          <w:color w:val="auto"/>
          <w:sz w:val="22"/>
          <w:szCs w:val="22"/>
        </w:rPr>
        <w:t xml:space="preserve">Wang, D., Song, C., </w:t>
      </w:r>
      <w:proofErr w:type="spellStart"/>
      <w:r w:rsidRPr="240EBD72">
        <w:rPr>
          <w:rFonts w:asciiTheme="minorHAnsi" w:eastAsiaTheme="minorEastAsia" w:hAnsiTheme="minorHAnsi" w:cstheme="minorBidi"/>
          <w:color w:val="auto"/>
          <w:sz w:val="22"/>
          <w:szCs w:val="22"/>
        </w:rPr>
        <w:t>Barabasi</w:t>
      </w:r>
      <w:proofErr w:type="spellEnd"/>
      <w:r w:rsidRPr="240EBD72">
        <w:rPr>
          <w:rFonts w:asciiTheme="minorHAnsi" w:eastAsiaTheme="minorEastAsia" w:hAnsiTheme="minorHAnsi" w:cstheme="minorBidi"/>
          <w:color w:val="auto"/>
          <w:sz w:val="22"/>
          <w:szCs w:val="22"/>
        </w:rPr>
        <w:t>, AL.,</w:t>
      </w:r>
      <w:r w:rsidR="3C764D77" w:rsidRPr="240EBD72">
        <w:rPr>
          <w:rFonts w:asciiTheme="minorHAnsi" w:eastAsiaTheme="minorEastAsia" w:hAnsiTheme="minorHAnsi" w:cstheme="minorBidi"/>
          <w:caps/>
          <w:color w:val="auto"/>
          <w:sz w:val="22"/>
          <w:szCs w:val="22"/>
        </w:rPr>
        <w:t xml:space="preserve"> </w:t>
      </w:r>
      <w:r w:rsidR="767D1DFD" w:rsidRPr="240EBD72">
        <w:rPr>
          <w:rFonts w:asciiTheme="minorHAnsi" w:eastAsiaTheme="minorEastAsia" w:hAnsiTheme="minorHAnsi" w:cstheme="minorBidi"/>
          <w:b/>
          <w:bCs/>
          <w:color w:val="auto"/>
          <w:sz w:val="22"/>
          <w:szCs w:val="22"/>
        </w:rPr>
        <w:t>Quantifying Long-Term Scientific Impact</w:t>
      </w:r>
      <w:r w:rsidR="30A3BB6C" w:rsidRPr="240EBD72">
        <w:rPr>
          <w:rFonts w:asciiTheme="minorHAnsi" w:eastAsiaTheme="minorEastAsia" w:hAnsiTheme="minorHAnsi" w:cstheme="minorBidi"/>
          <w:b/>
          <w:bCs/>
          <w:color w:val="auto"/>
          <w:sz w:val="22"/>
          <w:szCs w:val="22"/>
        </w:rPr>
        <w:t xml:space="preserve"> </w:t>
      </w:r>
      <w:r w:rsidR="767D1DFD" w:rsidRPr="240EBD72">
        <w:rPr>
          <w:rFonts w:asciiTheme="minorHAnsi" w:eastAsiaTheme="minorEastAsia" w:hAnsiTheme="minorHAnsi" w:cstheme="minorBidi"/>
          <w:b/>
          <w:bCs/>
          <w:color w:val="auto"/>
          <w:sz w:val="22"/>
          <w:szCs w:val="22"/>
        </w:rPr>
        <w:t>Science</w:t>
      </w:r>
      <w:r w:rsidR="767D1DFD" w:rsidRPr="240EBD72">
        <w:rPr>
          <w:rFonts w:asciiTheme="minorHAnsi" w:eastAsiaTheme="minorEastAsia" w:hAnsiTheme="minorHAnsi" w:cstheme="minorBidi"/>
          <w:color w:val="auto"/>
          <w:sz w:val="22"/>
          <w:szCs w:val="22"/>
        </w:rPr>
        <w:t xml:space="preserve"> 342, 127-131 (2013)</w:t>
      </w:r>
      <w:bookmarkEnd w:id="62"/>
      <w:bookmarkEnd w:id="63"/>
      <w:bookmarkEnd w:id="64"/>
      <w:bookmarkEnd w:id="65"/>
      <w:bookmarkEnd w:id="66"/>
    </w:p>
    <w:p w14:paraId="24D27CE8" w14:textId="4F2A4805" w:rsidR="7F4782BB" w:rsidRDefault="7F4782BB" w:rsidP="240EBD72">
      <w:pPr>
        <w:pStyle w:val="Heading2"/>
        <w:numPr>
          <w:ilvl w:val="2"/>
          <w:numId w:val="2"/>
        </w:numPr>
        <w:rPr>
          <w:rFonts w:asciiTheme="minorHAnsi" w:eastAsiaTheme="minorEastAsia" w:hAnsiTheme="minorHAnsi" w:cstheme="minorBidi"/>
          <w:color w:val="000000" w:themeColor="text1"/>
          <w:sz w:val="22"/>
          <w:szCs w:val="22"/>
        </w:rPr>
      </w:pPr>
      <w:bookmarkStart w:id="67" w:name="_Toc95340321"/>
      <w:bookmarkStart w:id="68" w:name="_Toc95340398"/>
      <w:bookmarkStart w:id="69" w:name="_Toc95340441"/>
      <w:bookmarkStart w:id="70" w:name="_Toc95342329"/>
      <w:bookmarkStart w:id="71" w:name="_Toc95412869"/>
      <w:r w:rsidRPr="240EBD72">
        <w:rPr>
          <w:rFonts w:asciiTheme="minorHAnsi" w:eastAsiaTheme="minorEastAsia" w:hAnsiTheme="minorHAnsi" w:cstheme="minorBidi"/>
          <w:color w:val="auto"/>
          <w:sz w:val="22"/>
          <w:szCs w:val="22"/>
        </w:rPr>
        <w:t>The total number of citations acquired by a paper during its lifetime is independent of immediacy or the rate of decay</w:t>
      </w:r>
      <w:r w:rsidR="3163BDBA" w:rsidRPr="240EBD72">
        <w:rPr>
          <w:rFonts w:asciiTheme="minorHAnsi" w:eastAsiaTheme="minorEastAsia" w:hAnsiTheme="minorHAnsi" w:cstheme="minorBidi"/>
          <w:color w:val="auto"/>
          <w:sz w:val="22"/>
          <w:szCs w:val="22"/>
        </w:rPr>
        <w:t>. It</w:t>
      </w:r>
      <w:r w:rsidRPr="240EBD72">
        <w:rPr>
          <w:rFonts w:asciiTheme="minorHAnsi" w:eastAsiaTheme="minorEastAsia" w:hAnsiTheme="minorHAnsi" w:cstheme="minorBidi"/>
          <w:color w:val="auto"/>
          <w:sz w:val="22"/>
          <w:szCs w:val="22"/>
        </w:rPr>
        <w:t xml:space="preserve"> depends only on a single parameter</w:t>
      </w:r>
      <w:r w:rsidR="000824C8">
        <w:rPr>
          <w:rFonts w:asciiTheme="minorHAnsi" w:eastAsiaTheme="minorEastAsia" w:hAnsiTheme="minorHAnsi" w:cstheme="minorBidi"/>
          <w:color w:val="auto"/>
          <w:sz w:val="22"/>
          <w:szCs w:val="22"/>
        </w:rPr>
        <w:t>:</w:t>
      </w:r>
      <w:r w:rsidRPr="240EBD72">
        <w:rPr>
          <w:rFonts w:asciiTheme="minorHAnsi" w:eastAsiaTheme="minorEastAsia" w:hAnsiTheme="minorHAnsi" w:cstheme="minorBidi"/>
          <w:color w:val="auto"/>
          <w:sz w:val="22"/>
          <w:szCs w:val="22"/>
        </w:rPr>
        <w:t xml:space="preserve"> the paper’s relative fitness</w:t>
      </w:r>
      <w:r w:rsidR="1727D48F" w:rsidRPr="240EBD72">
        <w:rPr>
          <w:rFonts w:asciiTheme="minorHAnsi" w:eastAsiaTheme="minorEastAsia" w:hAnsiTheme="minorHAnsi" w:cstheme="minorBidi"/>
          <w:color w:val="auto"/>
          <w:sz w:val="22"/>
          <w:szCs w:val="22"/>
        </w:rPr>
        <w:t xml:space="preserve">. </w:t>
      </w:r>
      <w:r w:rsidRPr="240EBD72">
        <w:rPr>
          <w:rFonts w:asciiTheme="minorHAnsi" w:eastAsiaTheme="minorEastAsia" w:hAnsiTheme="minorHAnsi" w:cstheme="minorBidi"/>
          <w:color w:val="auto"/>
          <w:sz w:val="22"/>
          <w:szCs w:val="22"/>
        </w:rPr>
        <w:t>Fitness is defined as the perceived importance or novelty of the work presented</w:t>
      </w:r>
      <w:r w:rsidR="0E116295" w:rsidRPr="240EBD72">
        <w:rPr>
          <w:rFonts w:asciiTheme="minorHAnsi" w:eastAsiaTheme="minorEastAsia" w:hAnsiTheme="minorHAnsi" w:cstheme="minorBidi"/>
          <w:color w:val="auto"/>
          <w:sz w:val="22"/>
          <w:szCs w:val="22"/>
        </w:rPr>
        <w:t xml:space="preserve">. </w:t>
      </w:r>
      <w:r w:rsidR="444BCFC4" w:rsidRPr="240EBD72">
        <w:rPr>
          <w:rFonts w:asciiTheme="minorHAnsi" w:eastAsiaTheme="minorEastAsia" w:hAnsiTheme="minorHAnsi" w:cstheme="minorBidi"/>
          <w:color w:val="auto"/>
          <w:sz w:val="22"/>
          <w:szCs w:val="22"/>
        </w:rPr>
        <w:t>As a paper ages, it loses its novelty</w:t>
      </w:r>
      <w:r w:rsidR="041D0A23" w:rsidRPr="240EBD72">
        <w:rPr>
          <w:rFonts w:asciiTheme="minorHAnsi" w:eastAsiaTheme="minorEastAsia" w:hAnsiTheme="minorHAnsi" w:cstheme="minorBidi"/>
          <w:color w:val="auto"/>
          <w:sz w:val="22"/>
          <w:szCs w:val="22"/>
        </w:rPr>
        <w:t>,</w:t>
      </w:r>
      <w:r w:rsidR="32CE004D" w:rsidRPr="240EBD72">
        <w:rPr>
          <w:rFonts w:asciiTheme="minorHAnsi" w:eastAsiaTheme="minorEastAsia" w:hAnsiTheme="minorHAnsi" w:cstheme="minorBidi"/>
          <w:color w:val="auto"/>
          <w:sz w:val="22"/>
          <w:szCs w:val="22"/>
        </w:rPr>
        <w:t xml:space="preserve"> with a time to peak and decay rate</w:t>
      </w:r>
      <w:r w:rsidR="4FBC34AC" w:rsidRPr="240EBD72">
        <w:rPr>
          <w:rFonts w:asciiTheme="minorHAnsi" w:eastAsiaTheme="minorEastAsia" w:hAnsiTheme="minorHAnsi" w:cstheme="minorBidi"/>
          <w:color w:val="auto"/>
          <w:sz w:val="22"/>
          <w:szCs w:val="22"/>
        </w:rPr>
        <w:t xml:space="preserve">. </w:t>
      </w:r>
      <w:r w:rsidR="32CE004D" w:rsidRPr="240EBD72">
        <w:rPr>
          <w:rFonts w:asciiTheme="minorHAnsi" w:eastAsiaTheme="minorEastAsia" w:hAnsiTheme="minorHAnsi" w:cstheme="minorBidi"/>
          <w:color w:val="auto"/>
          <w:sz w:val="22"/>
          <w:szCs w:val="22"/>
        </w:rPr>
        <w:t xml:space="preserve">Once </w:t>
      </w:r>
      <w:r w:rsidR="4DBDEC1B" w:rsidRPr="240EBD72">
        <w:rPr>
          <w:rFonts w:asciiTheme="minorHAnsi" w:eastAsiaTheme="minorEastAsia" w:hAnsiTheme="minorHAnsi" w:cstheme="minorBidi"/>
          <w:color w:val="auto"/>
          <w:sz w:val="22"/>
          <w:szCs w:val="22"/>
        </w:rPr>
        <w:t>the paper is</w:t>
      </w:r>
      <w:r w:rsidR="32CE004D" w:rsidRPr="240EBD72">
        <w:rPr>
          <w:rFonts w:asciiTheme="minorHAnsi" w:eastAsiaTheme="minorEastAsia" w:hAnsiTheme="minorHAnsi" w:cstheme="minorBidi"/>
          <w:color w:val="auto"/>
          <w:sz w:val="22"/>
          <w:szCs w:val="22"/>
        </w:rPr>
        <w:t xml:space="preserve"> no longer </w:t>
      </w:r>
      <w:r w:rsidR="440DDBF3" w:rsidRPr="240EBD72">
        <w:rPr>
          <w:rFonts w:asciiTheme="minorHAnsi" w:eastAsiaTheme="minorEastAsia" w:hAnsiTheme="minorHAnsi" w:cstheme="minorBidi"/>
          <w:color w:val="auto"/>
          <w:sz w:val="22"/>
          <w:szCs w:val="22"/>
        </w:rPr>
        <w:t>“novel</w:t>
      </w:r>
      <w:r w:rsidR="00572D7F">
        <w:rPr>
          <w:rFonts w:asciiTheme="minorHAnsi" w:eastAsiaTheme="minorEastAsia" w:hAnsiTheme="minorHAnsi" w:cstheme="minorBidi"/>
          <w:color w:val="auto"/>
          <w:sz w:val="22"/>
          <w:szCs w:val="22"/>
        </w:rPr>
        <w:t>,</w:t>
      </w:r>
      <w:r w:rsidR="440DDBF3" w:rsidRPr="240EBD72">
        <w:rPr>
          <w:rFonts w:asciiTheme="minorHAnsi" w:eastAsiaTheme="minorEastAsia" w:hAnsiTheme="minorHAnsi" w:cstheme="minorBidi"/>
          <w:color w:val="auto"/>
          <w:sz w:val="22"/>
          <w:szCs w:val="22"/>
        </w:rPr>
        <w:t>” the citation rate plummets</w:t>
      </w:r>
      <w:r w:rsidR="609041F2" w:rsidRPr="240EBD72">
        <w:rPr>
          <w:rFonts w:asciiTheme="minorHAnsi" w:eastAsiaTheme="minorEastAsia" w:hAnsiTheme="minorHAnsi" w:cstheme="minorBidi"/>
          <w:color w:val="auto"/>
          <w:sz w:val="22"/>
          <w:szCs w:val="22"/>
        </w:rPr>
        <w:t xml:space="preserve">. </w:t>
      </w:r>
      <w:r w:rsidR="635FEE84" w:rsidRPr="240EBD72">
        <w:rPr>
          <w:rFonts w:asciiTheme="minorHAnsi" w:eastAsiaTheme="minorEastAsia" w:hAnsiTheme="minorHAnsi" w:cstheme="minorBidi"/>
          <w:color w:val="auto"/>
          <w:sz w:val="22"/>
          <w:szCs w:val="22"/>
        </w:rPr>
        <w:t>I</w:t>
      </w:r>
      <w:r w:rsidR="2C5886F9" w:rsidRPr="240EBD72">
        <w:rPr>
          <w:rFonts w:asciiTheme="minorHAnsi" w:eastAsiaTheme="minorEastAsia" w:hAnsiTheme="minorHAnsi" w:cstheme="minorBidi"/>
          <w:color w:val="auto"/>
          <w:sz w:val="22"/>
          <w:szCs w:val="22"/>
        </w:rPr>
        <w:t>deas, however, are alive</w:t>
      </w:r>
      <w:r w:rsidR="00572D7F">
        <w:rPr>
          <w:rFonts w:asciiTheme="minorHAnsi" w:eastAsiaTheme="minorEastAsia" w:hAnsiTheme="minorHAnsi" w:cstheme="minorBidi"/>
          <w:color w:val="auto"/>
          <w:sz w:val="22"/>
          <w:szCs w:val="22"/>
        </w:rPr>
        <w:t>,</w:t>
      </w:r>
      <w:r w:rsidR="2C5886F9" w:rsidRPr="240EBD72">
        <w:rPr>
          <w:rFonts w:asciiTheme="minorHAnsi" w:eastAsiaTheme="minorEastAsia" w:hAnsiTheme="minorHAnsi" w:cstheme="minorBidi"/>
          <w:color w:val="auto"/>
          <w:sz w:val="22"/>
          <w:szCs w:val="22"/>
        </w:rPr>
        <w:t xml:space="preserve"> </w:t>
      </w:r>
      <w:r w:rsidR="38C657AA" w:rsidRPr="240EBD72">
        <w:rPr>
          <w:rFonts w:asciiTheme="minorHAnsi" w:eastAsiaTheme="minorEastAsia" w:hAnsiTheme="minorHAnsi" w:cstheme="minorBidi"/>
          <w:color w:val="auto"/>
          <w:sz w:val="22"/>
          <w:szCs w:val="22"/>
        </w:rPr>
        <w:t xml:space="preserve">and </w:t>
      </w:r>
      <w:r w:rsidR="00572D7F">
        <w:rPr>
          <w:rFonts w:asciiTheme="minorHAnsi" w:eastAsiaTheme="minorEastAsia" w:hAnsiTheme="minorHAnsi" w:cstheme="minorBidi"/>
          <w:color w:val="auto"/>
          <w:sz w:val="22"/>
          <w:szCs w:val="22"/>
        </w:rPr>
        <w:t>may</w:t>
      </w:r>
      <w:r w:rsidR="2C5886F9" w:rsidRPr="240EBD72">
        <w:rPr>
          <w:rFonts w:asciiTheme="minorHAnsi" w:eastAsiaTheme="minorEastAsia" w:hAnsiTheme="minorHAnsi" w:cstheme="minorBidi"/>
          <w:color w:val="auto"/>
          <w:sz w:val="22"/>
          <w:szCs w:val="22"/>
        </w:rPr>
        <w:t xml:space="preserve"> not have caught the requisite </w:t>
      </w:r>
      <w:r w:rsidR="501427CF" w:rsidRPr="240EBD72">
        <w:rPr>
          <w:rFonts w:asciiTheme="minorHAnsi" w:eastAsiaTheme="minorEastAsia" w:hAnsiTheme="minorHAnsi" w:cstheme="minorBidi"/>
          <w:color w:val="auto"/>
          <w:sz w:val="22"/>
          <w:szCs w:val="22"/>
        </w:rPr>
        <w:t xml:space="preserve">cultural </w:t>
      </w:r>
      <w:r w:rsidR="2C5886F9" w:rsidRPr="240EBD72">
        <w:rPr>
          <w:rFonts w:asciiTheme="minorHAnsi" w:eastAsiaTheme="minorEastAsia" w:hAnsiTheme="minorHAnsi" w:cstheme="minorBidi"/>
          <w:color w:val="auto"/>
          <w:sz w:val="22"/>
          <w:szCs w:val="22"/>
        </w:rPr>
        <w:t>wave</w:t>
      </w:r>
      <w:r w:rsidR="6E6D4959" w:rsidRPr="240EBD72">
        <w:rPr>
          <w:rFonts w:asciiTheme="minorHAnsi" w:eastAsiaTheme="minorEastAsia" w:hAnsiTheme="minorHAnsi" w:cstheme="minorBidi"/>
          <w:color w:val="auto"/>
          <w:sz w:val="22"/>
          <w:szCs w:val="22"/>
        </w:rPr>
        <w:t xml:space="preserve"> needed to </w:t>
      </w:r>
      <w:r w:rsidR="00572D7F">
        <w:rPr>
          <w:rFonts w:asciiTheme="minorHAnsi" w:eastAsiaTheme="minorEastAsia" w:hAnsiTheme="minorHAnsi" w:cstheme="minorBidi"/>
          <w:color w:val="auto"/>
          <w:sz w:val="22"/>
          <w:szCs w:val="22"/>
        </w:rPr>
        <w:t xml:space="preserve">find recognition and </w:t>
      </w:r>
      <w:r w:rsidR="6E6D4959" w:rsidRPr="240EBD72">
        <w:rPr>
          <w:rFonts w:asciiTheme="minorHAnsi" w:eastAsiaTheme="minorEastAsia" w:hAnsiTheme="minorHAnsi" w:cstheme="minorBidi"/>
          <w:color w:val="auto"/>
          <w:sz w:val="22"/>
          <w:szCs w:val="22"/>
        </w:rPr>
        <w:t>validate their importance</w:t>
      </w:r>
      <w:r w:rsidR="04C9F0C5" w:rsidRPr="240EBD72">
        <w:rPr>
          <w:rFonts w:asciiTheme="minorHAnsi" w:eastAsiaTheme="minorEastAsia" w:hAnsiTheme="minorHAnsi" w:cstheme="minorBidi"/>
          <w:color w:val="auto"/>
          <w:sz w:val="22"/>
          <w:szCs w:val="22"/>
        </w:rPr>
        <w:t xml:space="preserve">. </w:t>
      </w:r>
      <w:r w:rsidR="70D93889" w:rsidRPr="240EBD72">
        <w:rPr>
          <w:rFonts w:asciiTheme="minorHAnsi" w:eastAsiaTheme="minorEastAsia" w:hAnsiTheme="minorHAnsi" w:cstheme="minorBidi"/>
          <w:color w:val="auto"/>
          <w:sz w:val="22"/>
          <w:szCs w:val="22"/>
        </w:rPr>
        <w:t>Majorana</w:t>
      </w:r>
      <w:r w:rsidR="2C5886F9" w:rsidRPr="240EBD72">
        <w:rPr>
          <w:rFonts w:asciiTheme="minorHAnsi" w:eastAsiaTheme="minorEastAsia" w:hAnsiTheme="minorHAnsi" w:cstheme="minorBidi"/>
          <w:color w:val="auto"/>
          <w:sz w:val="22"/>
          <w:szCs w:val="22"/>
        </w:rPr>
        <w:t xml:space="preserve"> quasi-fermions</w:t>
      </w:r>
      <w:r w:rsidR="54CEB11C" w:rsidRPr="240EBD72">
        <w:rPr>
          <w:rFonts w:asciiTheme="minorHAnsi" w:eastAsiaTheme="minorEastAsia" w:hAnsiTheme="minorHAnsi" w:cstheme="minorBidi"/>
          <w:color w:val="auto"/>
          <w:sz w:val="22"/>
          <w:szCs w:val="22"/>
        </w:rPr>
        <w:t>,</w:t>
      </w:r>
      <w:r w:rsidR="2C5886F9" w:rsidRPr="240EBD72">
        <w:rPr>
          <w:rFonts w:asciiTheme="minorHAnsi" w:eastAsiaTheme="minorEastAsia" w:hAnsiTheme="minorHAnsi" w:cstheme="minorBidi"/>
          <w:color w:val="auto"/>
          <w:sz w:val="22"/>
          <w:szCs w:val="22"/>
        </w:rPr>
        <w:t xml:space="preserve"> for example</w:t>
      </w:r>
      <w:r w:rsidR="29B4804E" w:rsidRPr="240EBD72">
        <w:rPr>
          <w:rFonts w:asciiTheme="minorHAnsi" w:eastAsiaTheme="minorEastAsia" w:hAnsiTheme="minorHAnsi" w:cstheme="minorBidi"/>
          <w:color w:val="auto"/>
          <w:sz w:val="22"/>
          <w:szCs w:val="22"/>
        </w:rPr>
        <w:t>,</w:t>
      </w:r>
      <w:r w:rsidR="1390DF5E" w:rsidRPr="240EBD72">
        <w:rPr>
          <w:rFonts w:asciiTheme="minorHAnsi" w:eastAsiaTheme="minorEastAsia" w:hAnsiTheme="minorHAnsi" w:cstheme="minorBidi"/>
          <w:color w:val="auto"/>
          <w:sz w:val="22"/>
          <w:szCs w:val="22"/>
        </w:rPr>
        <w:t xml:space="preserve"> were theorized in 1937, </w:t>
      </w:r>
      <w:r w:rsidR="00572D7F">
        <w:rPr>
          <w:rFonts w:asciiTheme="minorHAnsi" w:eastAsiaTheme="minorEastAsia" w:hAnsiTheme="minorHAnsi" w:cstheme="minorBidi"/>
          <w:color w:val="auto"/>
          <w:sz w:val="22"/>
          <w:szCs w:val="22"/>
        </w:rPr>
        <w:t>but</w:t>
      </w:r>
      <w:r w:rsidR="1390DF5E" w:rsidRPr="240EBD72">
        <w:rPr>
          <w:rFonts w:asciiTheme="minorHAnsi" w:eastAsiaTheme="minorEastAsia" w:hAnsiTheme="minorHAnsi" w:cstheme="minorBidi"/>
          <w:color w:val="auto"/>
          <w:sz w:val="22"/>
          <w:szCs w:val="22"/>
        </w:rPr>
        <w:t xml:space="preserve"> </w:t>
      </w:r>
      <w:r w:rsidR="64050FB5" w:rsidRPr="240EBD72">
        <w:rPr>
          <w:rFonts w:asciiTheme="minorHAnsi" w:eastAsiaTheme="minorEastAsia" w:hAnsiTheme="minorHAnsi" w:cstheme="minorBidi"/>
          <w:color w:val="auto"/>
          <w:sz w:val="22"/>
          <w:szCs w:val="22"/>
        </w:rPr>
        <w:t>were</w:t>
      </w:r>
      <w:r w:rsidR="1390DF5E" w:rsidRPr="240EBD72">
        <w:rPr>
          <w:rFonts w:asciiTheme="minorHAnsi" w:eastAsiaTheme="minorEastAsia" w:hAnsiTheme="minorHAnsi" w:cstheme="minorBidi"/>
          <w:color w:val="auto"/>
          <w:sz w:val="22"/>
          <w:szCs w:val="22"/>
        </w:rPr>
        <w:t xml:space="preserve"> </w:t>
      </w:r>
      <w:r w:rsidR="20B1F7FF" w:rsidRPr="240EBD72">
        <w:rPr>
          <w:rFonts w:asciiTheme="minorHAnsi" w:eastAsiaTheme="minorEastAsia" w:hAnsiTheme="minorHAnsi" w:cstheme="minorBidi"/>
          <w:color w:val="auto"/>
          <w:sz w:val="22"/>
          <w:szCs w:val="22"/>
        </w:rPr>
        <w:t>ignored until</w:t>
      </w:r>
      <w:r w:rsidR="1390DF5E" w:rsidRPr="240EBD72">
        <w:rPr>
          <w:rFonts w:asciiTheme="minorHAnsi" w:eastAsiaTheme="minorEastAsia" w:hAnsiTheme="minorHAnsi" w:cstheme="minorBidi"/>
          <w:color w:val="auto"/>
          <w:sz w:val="22"/>
          <w:szCs w:val="22"/>
        </w:rPr>
        <w:t xml:space="preserve"> </w:t>
      </w:r>
      <w:proofErr w:type="spellStart"/>
      <w:r w:rsidR="1390DF5E" w:rsidRPr="240EBD72">
        <w:rPr>
          <w:rFonts w:asciiTheme="minorHAnsi" w:eastAsiaTheme="minorEastAsia" w:hAnsiTheme="minorHAnsi" w:cstheme="minorBidi"/>
          <w:color w:val="auto"/>
          <w:sz w:val="22"/>
          <w:szCs w:val="22"/>
        </w:rPr>
        <w:t>Kitae</w:t>
      </w:r>
      <w:r w:rsidR="49DA09C4" w:rsidRPr="240EBD72">
        <w:rPr>
          <w:rFonts w:asciiTheme="minorHAnsi" w:eastAsiaTheme="minorEastAsia" w:hAnsiTheme="minorHAnsi" w:cstheme="minorBidi"/>
          <w:color w:val="auto"/>
          <w:sz w:val="22"/>
          <w:szCs w:val="22"/>
        </w:rPr>
        <w:t>v</w:t>
      </w:r>
      <w:proofErr w:type="spellEnd"/>
      <w:r w:rsidR="7E42C06F" w:rsidRPr="240EBD72">
        <w:rPr>
          <w:rFonts w:asciiTheme="minorHAnsi" w:eastAsiaTheme="minorEastAsia" w:hAnsiTheme="minorHAnsi" w:cstheme="minorBidi"/>
          <w:color w:val="auto"/>
          <w:sz w:val="22"/>
          <w:szCs w:val="22"/>
        </w:rPr>
        <w:t xml:space="preserve"> made it the key to his conception of</w:t>
      </w:r>
      <w:r w:rsidR="21289AB9" w:rsidRPr="240EBD72">
        <w:rPr>
          <w:rFonts w:asciiTheme="minorHAnsi" w:eastAsiaTheme="minorEastAsia" w:hAnsiTheme="minorHAnsi" w:cstheme="minorBidi"/>
          <w:color w:val="auto"/>
          <w:sz w:val="22"/>
          <w:szCs w:val="22"/>
        </w:rPr>
        <w:t xml:space="preserve"> topological quantum computers</w:t>
      </w:r>
      <w:r w:rsidR="49DA09C4" w:rsidRPr="240EBD72">
        <w:rPr>
          <w:rFonts w:asciiTheme="minorHAnsi" w:eastAsiaTheme="minorEastAsia" w:hAnsiTheme="minorHAnsi" w:cstheme="minorBidi"/>
          <w:color w:val="auto"/>
          <w:sz w:val="22"/>
          <w:szCs w:val="22"/>
        </w:rPr>
        <w:t xml:space="preserve"> ~60 years later</w:t>
      </w:r>
      <w:r w:rsidR="33280249" w:rsidRPr="240EBD72">
        <w:rPr>
          <w:rFonts w:asciiTheme="minorHAnsi" w:eastAsiaTheme="minorEastAsia" w:hAnsiTheme="minorHAnsi" w:cstheme="minorBidi"/>
          <w:color w:val="auto"/>
          <w:sz w:val="22"/>
          <w:szCs w:val="22"/>
        </w:rPr>
        <w:t>.</w:t>
      </w:r>
      <w:r w:rsidR="3DF53B59" w:rsidRPr="240EBD72">
        <w:rPr>
          <w:rFonts w:asciiTheme="minorHAnsi" w:eastAsiaTheme="minorEastAsia" w:hAnsiTheme="minorHAnsi" w:cstheme="minorBidi"/>
          <w:color w:val="auto"/>
          <w:sz w:val="22"/>
          <w:szCs w:val="22"/>
        </w:rPr>
        <w:t xml:space="preserve"> </w:t>
      </w:r>
      <w:r w:rsidR="3B768763" w:rsidRPr="240EBD72">
        <w:rPr>
          <w:rFonts w:asciiTheme="minorHAnsi" w:eastAsiaTheme="minorEastAsia" w:hAnsiTheme="minorHAnsi" w:cstheme="minorBidi"/>
          <w:color w:val="auto"/>
          <w:sz w:val="22"/>
          <w:szCs w:val="22"/>
        </w:rPr>
        <w:t>They are</w:t>
      </w:r>
      <w:r w:rsidR="3DF53B59" w:rsidRPr="240EBD72">
        <w:rPr>
          <w:rFonts w:asciiTheme="minorHAnsi" w:eastAsiaTheme="minorEastAsia" w:hAnsiTheme="minorHAnsi" w:cstheme="minorBidi"/>
          <w:color w:val="auto"/>
          <w:sz w:val="22"/>
          <w:szCs w:val="22"/>
        </w:rPr>
        <w:t xml:space="preserve"> now one of the hottest topics in physic</w:t>
      </w:r>
      <w:r w:rsidR="4FA39141" w:rsidRPr="240EBD72">
        <w:rPr>
          <w:rFonts w:asciiTheme="minorHAnsi" w:eastAsiaTheme="minorEastAsia" w:hAnsiTheme="minorHAnsi" w:cstheme="minorBidi"/>
          <w:color w:val="auto"/>
          <w:sz w:val="22"/>
          <w:szCs w:val="22"/>
        </w:rPr>
        <w:t>s</w:t>
      </w:r>
      <w:r w:rsidR="0E0554F1" w:rsidRPr="240EBD72">
        <w:rPr>
          <w:rFonts w:asciiTheme="minorHAnsi" w:eastAsiaTheme="minorEastAsia" w:hAnsiTheme="minorHAnsi" w:cstheme="minorBidi"/>
          <w:color w:val="auto"/>
          <w:sz w:val="22"/>
          <w:szCs w:val="22"/>
        </w:rPr>
        <w:t xml:space="preserve">. </w:t>
      </w:r>
      <w:r w:rsidR="3330DDF2" w:rsidRPr="240EBD72">
        <w:rPr>
          <w:rFonts w:asciiTheme="minorHAnsi" w:eastAsiaTheme="minorEastAsia" w:hAnsiTheme="minorHAnsi" w:cstheme="minorBidi"/>
          <w:color w:val="auto"/>
          <w:sz w:val="22"/>
          <w:szCs w:val="22"/>
        </w:rPr>
        <w:t>T</w:t>
      </w:r>
      <w:r w:rsidR="26313B1C" w:rsidRPr="240EBD72">
        <w:rPr>
          <w:rFonts w:asciiTheme="minorHAnsi" w:eastAsiaTheme="minorEastAsia" w:hAnsiTheme="minorHAnsi" w:cstheme="minorBidi"/>
          <w:color w:val="auto"/>
          <w:sz w:val="22"/>
          <w:szCs w:val="22"/>
        </w:rPr>
        <w:t>his</w:t>
      </w:r>
      <w:r w:rsidR="406A1E5B" w:rsidRPr="240EBD72">
        <w:rPr>
          <w:rFonts w:asciiTheme="minorHAnsi" w:eastAsiaTheme="minorEastAsia" w:hAnsiTheme="minorHAnsi" w:cstheme="minorBidi"/>
          <w:color w:val="auto"/>
          <w:sz w:val="22"/>
          <w:szCs w:val="22"/>
        </w:rPr>
        <w:t xml:space="preserve"> demonstrates how the</w:t>
      </w:r>
      <w:r w:rsidR="3587EC9A" w:rsidRPr="240EBD72">
        <w:rPr>
          <w:rFonts w:asciiTheme="minorHAnsi" w:eastAsiaTheme="minorEastAsia" w:hAnsiTheme="minorHAnsi" w:cstheme="minorBidi"/>
          <w:color w:val="auto"/>
          <w:sz w:val="22"/>
          <w:szCs w:val="22"/>
        </w:rPr>
        <w:t xml:space="preserve"> </w:t>
      </w:r>
      <w:r w:rsidR="6029495A" w:rsidRPr="240EBD72">
        <w:rPr>
          <w:rFonts w:asciiTheme="minorHAnsi" w:eastAsiaTheme="minorEastAsia" w:hAnsiTheme="minorHAnsi" w:cstheme="minorBidi"/>
          <w:color w:val="auto"/>
          <w:sz w:val="22"/>
          <w:szCs w:val="22"/>
        </w:rPr>
        <w:t>emphasis</w:t>
      </w:r>
      <w:r w:rsidR="3587EC9A" w:rsidRPr="240EBD72">
        <w:rPr>
          <w:rFonts w:asciiTheme="minorHAnsi" w:eastAsiaTheme="minorEastAsia" w:hAnsiTheme="minorHAnsi" w:cstheme="minorBidi"/>
          <w:color w:val="auto"/>
          <w:sz w:val="22"/>
          <w:szCs w:val="22"/>
        </w:rPr>
        <w:t xml:space="preserve"> </w:t>
      </w:r>
      <w:r w:rsidR="072CA40E" w:rsidRPr="240EBD72">
        <w:rPr>
          <w:rFonts w:asciiTheme="minorHAnsi" w:eastAsiaTheme="minorEastAsia" w:hAnsiTheme="minorHAnsi" w:cstheme="minorBidi"/>
          <w:color w:val="auto"/>
          <w:sz w:val="22"/>
          <w:szCs w:val="22"/>
        </w:rPr>
        <w:t>on contextual</w:t>
      </w:r>
      <w:r w:rsidR="26313B1C" w:rsidRPr="240EBD72">
        <w:rPr>
          <w:rFonts w:asciiTheme="minorHAnsi" w:eastAsiaTheme="minorEastAsia" w:hAnsiTheme="minorHAnsi" w:cstheme="minorBidi"/>
          <w:color w:val="auto"/>
          <w:sz w:val="22"/>
          <w:szCs w:val="22"/>
        </w:rPr>
        <w:t xml:space="preserve"> novelty</w:t>
      </w:r>
      <w:r w:rsidR="5F249A7A" w:rsidRPr="240EBD72">
        <w:rPr>
          <w:rFonts w:asciiTheme="minorHAnsi" w:eastAsiaTheme="minorEastAsia" w:hAnsiTheme="minorHAnsi" w:cstheme="minorBidi"/>
          <w:color w:val="auto"/>
          <w:sz w:val="22"/>
          <w:szCs w:val="22"/>
        </w:rPr>
        <w:t xml:space="preserve"> can be shallow if unchecked.</w:t>
      </w:r>
      <w:r w:rsidR="35A09311" w:rsidRPr="240EBD72">
        <w:rPr>
          <w:rFonts w:asciiTheme="minorHAnsi" w:eastAsiaTheme="minorEastAsia" w:hAnsiTheme="minorHAnsi" w:cstheme="minorBidi"/>
          <w:color w:val="auto"/>
          <w:sz w:val="22"/>
          <w:szCs w:val="22"/>
        </w:rPr>
        <w:t xml:space="preserve"> </w:t>
      </w:r>
      <w:r w:rsidR="004A2993" w:rsidRPr="240EBD72">
        <w:rPr>
          <w:rFonts w:asciiTheme="minorHAnsi" w:eastAsiaTheme="minorEastAsia" w:hAnsiTheme="minorHAnsi" w:cstheme="minorBidi"/>
          <w:color w:val="auto"/>
          <w:sz w:val="22"/>
          <w:szCs w:val="22"/>
        </w:rPr>
        <w:t>Old</w:t>
      </w:r>
      <w:r w:rsidR="41CCF8FC" w:rsidRPr="240EBD72">
        <w:rPr>
          <w:rFonts w:asciiTheme="minorHAnsi" w:eastAsiaTheme="minorEastAsia" w:hAnsiTheme="minorHAnsi" w:cstheme="minorBidi"/>
          <w:color w:val="auto"/>
          <w:sz w:val="22"/>
          <w:szCs w:val="22"/>
        </w:rPr>
        <w:t xml:space="preserve"> or</w:t>
      </w:r>
      <w:r w:rsidR="146E9E63" w:rsidRPr="240EBD72">
        <w:rPr>
          <w:rFonts w:asciiTheme="minorHAnsi" w:eastAsiaTheme="minorEastAsia" w:hAnsiTheme="minorHAnsi" w:cstheme="minorBidi"/>
          <w:color w:val="auto"/>
          <w:sz w:val="22"/>
          <w:szCs w:val="22"/>
        </w:rPr>
        <w:t xml:space="preserve"> </w:t>
      </w:r>
      <w:r w:rsidR="2A12E10F" w:rsidRPr="240EBD72">
        <w:rPr>
          <w:rFonts w:asciiTheme="minorHAnsi" w:eastAsiaTheme="minorEastAsia" w:hAnsiTheme="minorHAnsi" w:cstheme="minorBidi"/>
          <w:color w:val="auto"/>
          <w:sz w:val="22"/>
          <w:szCs w:val="22"/>
        </w:rPr>
        <w:t xml:space="preserve">less popular </w:t>
      </w:r>
      <w:r w:rsidR="004A2993" w:rsidRPr="240EBD72">
        <w:rPr>
          <w:rFonts w:asciiTheme="minorHAnsi" w:eastAsiaTheme="minorEastAsia" w:hAnsiTheme="minorHAnsi" w:cstheme="minorBidi"/>
          <w:color w:val="auto"/>
          <w:sz w:val="22"/>
          <w:szCs w:val="22"/>
        </w:rPr>
        <w:t>ideas should be recirculated more</w:t>
      </w:r>
      <w:r w:rsidR="0EC41323" w:rsidRPr="240EBD72">
        <w:rPr>
          <w:rFonts w:asciiTheme="minorHAnsi" w:eastAsiaTheme="minorEastAsia" w:hAnsiTheme="minorHAnsi" w:cstheme="minorBidi"/>
          <w:color w:val="auto"/>
          <w:sz w:val="22"/>
          <w:szCs w:val="22"/>
        </w:rPr>
        <w:t>,</w:t>
      </w:r>
      <w:r w:rsidR="004A2993" w:rsidRPr="240EBD72">
        <w:rPr>
          <w:rFonts w:asciiTheme="minorHAnsi" w:eastAsiaTheme="minorEastAsia" w:hAnsiTheme="minorHAnsi" w:cstheme="minorBidi"/>
          <w:color w:val="auto"/>
          <w:sz w:val="22"/>
          <w:szCs w:val="22"/>
        </w:rPr>
        <w:t xml:space="preserve"> </w:t>
      </w:r>
      <w:r w:rsidR="00EF050C" w:rsidRPr="240EBD72">
        <w:rPr>
          <w:rFonts w:asciiTheme="minorHAnsi" w:eastAsiaTheme="minorEastAsia" w:hAnsiTheme="minorHAnsi" w:cstheme="minorBidi"/>
          <w:color w:val="auto"/>
          <w:sz w:val="22"/>
          <w:szCs w:val="22"/>
        </w:rPr>
        <w:t>either by lottery or blindly.</w:t>
      </w:r>
      <w:r w:rsidR="67268F13" w:rsidRPr="240EBD72">
        <w:rPr>
          <w:rFonts w:asciiTheme="minorHAnsi" w:eastAsiaTheme="minorEastAsia" w:hAnsiTheme="minorHAnsi" w:cstheme="minorBidi"/>
          <w:color w:val="auto"/>
          <w:sz w:val="22"/>
          <w:szCs w:val="22"/>
        </w:rPr>
        <w:t xml:space="preserve"> </w:t>
      </w:r>
      <w:r w:rsidR="69A3A91F" w:rsidRPr="240EBD72">
        <w:rPr>
          <w:rFonts w:asciiTheme="minorHAnsi" w:eastAsiaTheme="minorEastAsia" w:hAnsiTheme="minorHAnsi" w:cstheme="minorBidi"/>
          <w:color w:val="auto"/>
          <w:sz w:val="22"/>
          <w:szCs w:val="22"/>
        </w:rPr>
        <w:t>M</w:t>
      </w:r>
      <w:r w:rsidR="67268F13" w:rsidRPr="240EBD72">
        <w:rPr>
          <w:rFonts w:asciiTheme="minorHAnsi" w:eastAsiaTheme="minorEastAsia" w:hAnsiTheme="minorHAnsi" w:cstheme="minorBidi"/>
          <w:color w:val="auto"/>
          <w:sz w:val="22"/>
          <w:szCs w:val="22"/>
        </w:rPr>
        <w:t xml:space="preserve">ore precise methodology can also be employed </w:t>
      </w:r>
      <w:r w:rsidR="3C9C10B0" w:rsidRPr="240EBD72">
        <w:rPr>
          <w:rFonts w:asciiTheme="minorHAnsi" w:eastAsiaTheme="minorEastAsia" w:hAnsiTheme="minorHAnsi" w:cstheme="minorBidi"/>
          <w:color w:val="auto"/>
          <w:sz w:val="22"/>
          <w:szCs w:val="22"/>
        </w:rPr>
        <w:t>to challenge social ideas of novelty.</w:t>
      </w:r>
      <w:r w:rsidR="3113E6FA" w:rsidRPr="240EBD72">
        <w:rPr>
          <w:rFonts w:asciiTheme="minorHAnsi" w:eastAsiaTheme="minorEastAsia" w:hAnsiTheme="minorHAnsi" w:cstheme="minorBidi"/>
          <w:color w:val="auto"/>
          <w:sz w:val="22"/>
          <w:szCs w:val="22"/>
        </w:rPr>
        <w:t xml:space="preserve"> </w:t>
      </w:r>
      <w:r w:rsidR="113A6275" w:rsidRPr="240EBD72">
        <w:rPr>
          <w:rFonts w:asciiTheme="minorHAnsi" w:eastAsiaTheme="minorEastAsia" w:hAnsiTheme="minorHAnsi" w:cstheme="minorBidi"/>
          <w:color w:val="auto"/>
          <w:sz w:val="22"/>
          <w:szCs w:val="22"/>
        </w:rPr>
        <w:t>T</w:t>
      </w:r>
      <w:r w:rsidR="1FB78ADC" w:rsidRPr="240EBD72">
        <w:rPr>
          <w:rFonts w:asciiTheme="minorHAnsi" w:eastAsiaTheme="minorEastAsia" w:hAnsiTheme="minorHAnsi" w:cstheme="minorBidi"/>
          <w:color w:val="auto"/>
          <w:sz w:val="22"/>
          <w:szCs w:val="22"/>
        </w:rPr>
        <w:t xml:space="preserve">he insights of this paper helped </w:t>
      </w:r>
      <w:r w:rsidR="20254419" w:rsidRPr="240EBD72">
        <w:rPr>
          <w:rFonts w:asciiTheme="minorHAnsi" w:eastAsiaTheme="minorEastAsia" w:hAnsiTheme="minorHAnsi" w:cstheme="minorBidi"/>
          <w:color w:val="auto"/>
          <w:sz w:val="22"/>
          <w:szCs w:val="22"/>
        </w:rPr>
        <w:t xml:space="preserve">develop a solution to improving the curation and </w:t>
      </w:r>
      <w:r w:rsidR="169ABEDB" w:rsidRPr="240EBD72">
        <w:rPr>
          <w:rFonts w:asciiTheme="minorHAnsi" w:eastAsiaTheme="minorEastAsia" w:hAnsiTheme="minorHAnsi" w:cstheme="minorBidi"/>
          <w:color w:val="auto"/>
          <w:sz w:val="22"/>
          <w:szCs w:val="22"/>
        </w:rPr>
        <w:t>recirculation of papers wi</w:t>
      </w:r>
      <w:r w:rsidR="161E766D" w:rsidRPr="240EBD72">
        <w:rPr>
          <w:rFonts w:asciiTheme="minorHAnsi" w:eastAsiaTheme="minorEastAsia" w:hAnsiTheme="minorHAnsi" w:cstheme="minorBidi"/>
          <w:color w:val="auto"/>
          <w:sz w:val="22"/>
          <w:szCs w:val="22"/>
        </w:rPr>
        <w:t>thin the</w:t>
      </w:r>
      <w:r w:rsidR="169ABEDB" w:rsidRPr="240EBD72">
        <w:rPr>
          <w:rFonts w:asciiTheme="minorHAnsi" w:eastAsiaTheme="minorEastAsia" w:hAnsiTheme="minorHAnsi" w:cstheme="minorBidi"/>
          <w:color w:val="auto"/>
          <w:sz w:val="22"/>
          <w:szCs w:val="22"/>
        </w:rPr>
        <w:t xml:space="preserve"> ecosystem</w:t>
      </w:r>
      <w:r w:rsidR="103C122B" w:rsidRPr="240EBD72">
        <w:rPr>
          <w:rFonts w:asciiTheme="minorHAnsi" w:eastAsiaTheme="minorEastAsia" w:hAnsiTheme="minorHAnsi" w:cstheme="minorBidi"/>
          <w:color w:val="auto"/>
          <w:sz w:val="22"/>
          <w:szCs w:val="22"/>
        </w:rPr>
        <w:t xml:space="preserve"> that </w:t>
      </w:r>
      <w:r w:rsidR="0D98FF45" w:rsidRPr="240EBD72">
        <w:rPr>
          <w:rFonts w:asciiTheme="minorHAnsi" w:eastAsiaTheme="minorEastAsia" w:hAnsiTheme="minorHAnsi" w:cstheme="minorBidi"/>
          <w:color w:val="auto"/>
          <w:sz w:val="22"/>
          <w:szCs w:val="22"/>
        </w:rPr>
        <w:t>is not</w:t>
      </w:r>
      <w:r w:rsidR="103C122B" w:rsidRPr="240EBD72">
        <w:rPr>
          <w:rFonts w:asciiTheme="minorHAnsi" w:eastAsiaTheme="minorEastAsia" w:hAnsiTheme="minorHAnsi" w:cstheme="minorBidi"/>
          <w:color w:val="auto"/>
          <w:sz w:val="22"/>
          <w:szCs w:val="22"/>
        </w:rPr>
        <w:t xml:space="preserve"> as twisted as a for-profit journal</w:t>
      </w:r>
      <w:r w:rsidR="610C5644" w:rsidRPr="240EBD72">
        <w:rPr>
          <w:rFonts w:asciiTheme="minorHAnsi" w:eastAsiaTheme="minorEastAsia" w:hAnsiTheme="minorHAnsi" w:cstheme="minorBidi"/>
          <w:color w:val="auto"/>
          <w:sz w:val="22"/>
          <w:szCs w:val="22"/>
        </w:rPr>
        <w:t>s’</w:t>
      </w:r>
      <w:r w:rsidR="103C122B" w:rsidRPr="240EBD72">
        <w:rPr>
          <w:rFonts w:asciiTheme="minorHAnsi" w:eastAsiaTheme="minorEastAsia" w:hAnsiTheme="minorHAnsi" w:cstheme="minorBidi"/>
          <w:color w:val="auto"/>
          <w:sz w:val="22"/>
          <w:szCs w:val="22"/>
        </w:rPr>
        <w:t xml:space="preserve"> </w:t>
      </w:r>
      <w:r w:rsidR="0D01AA6C" w:rsidRPr="240EBD72">
        <w:rPr>
          <w:rFonts w:asciiTheme="minorHAnsi" w:eastAsiaTheme="minorEastAsia" w:hAnsiTheme="minorHAnsi" w:cstheme="minorBidi"/>
          <w:color w:val="auto"/>
          <w:sz w:val="22"/>
          <w:szCs w:val="22"/>
        </w:rPr>
        <w:t xml:space="preserve">contractual </w:t>
      </w:r>
      <w:r w:rsidR="103C122B" w:rsidRPr="240EBD72">
        <w:rPr>
          <w:rFonts w:asciiTheme="minorHAnsi" w:eastAsiaTheme="minorEastAsia" w:hAnsiTheme="minorHAnsi" w:cstheme="minorBidi"/>
          <w:color w:val="auto"/>
          <w:sz w:val="22"/>
          <w:szCs w:val="22"/>
        </w:rPr>
        <w:t>attempts to market papers for citations.</w:t>
      </w:r>
      <w:bookmarkEnd w:id="67"/>
      <w:bookmarkEnd w:id="68"/>
      <w:bookmarkEnd w:id="69"/>
      <w:bookmarkEnd w:id="70"/>
      <w:bookmarkEnd w:id="71"/>
    </w:p>
    <w:p w14:paraId="49A23E28" w14:textId="5A5D56EA" w:rsidR="29B8BB71" w:rsidRDefault="29B8BB71" w:rsidP="240EBD72">
      <w:pPr>
        <w:pStyle w:val="Heading1"/>
        <w:numPr>
          <w:ilvl w:val="1"/>
          <w:numId w:val="2"/>
        </w:numPr>
        <w:rPr>
          <w:rFonts w:asciiTheme="minorHAnsi" w:eastAsiaTheme="minorEastAsia" w:hAnsiTheme="minorHAnsi" w:cstheme="minorBidi"/>
          <w:sz w:val="22"/>
          <w:szCs w:val="22"/>
        </w:rPr>
      </w:pPr>
      <w:bookmarkStart w:id="72" w:name="_Toc95340322"/>
      <w:bookmarkStart w:id="73" w:name="_Toc95340399"/>
      <w:bookmarkStart w:id="74" w:name="_Toc95340442"/>
      <w:bookmarkStart w:id="75" w:name="_Toc95342330"/>
      <w:bookmarkStart w:id="76" w:name="_Toc95412870"/>
      <w:r w:rsidRPr="00625A33">
        <w:rPr>
          <w:rFonts w:asciiTheme="minorHAnsi" w:eastAsiaTheme="minorEastAsia" w:hAnsiTheme="minorHAnsi" w:cstheme="minorBidi"/>
          <w:b/>
          <w:bCs/>
          <w:color w:val="222222"/>
          <w:sz w:val="22"/>
          <w:szCs w:val="22"/>
        </w:rPr>
        <w:t>The science that’s never been cited</w:t>
      </w:r>
      <w:r w:rsidR="2CF063C3" w:rsidRPr="240EBD72">
        <w:rPr>
          <w:rFonts w:asciiTheme="minorHAnsi" w:eastAsiaTheme="minorEastAsia" w:hAnsiTheme="minorHAnsi" w:cstheme="minorBidi"/>
          <w:color w:val="222222"/>
          <w:sz w:val="22"/>
          <w:szCs w:val="22"/>
        </w:rPr>
        <w:t xml:space="preserve"> </w:t>
      </w:r>
      <w:r w:rsidR="5A6C6AE7" w:rsidRPr="240EBD72">
        <w:rPr>
          <w:rFonts w:asciiTheme="minorHAnsi" w:eastAsiaTheme="minorEastAsia" w:hAnsiTheme="minorHAnsi" w:cstheme="minorBidi"/>
          <w:color w:val="6F6F6F"/>
          <w:sz w:val="22"/>
          <w:szCs w:val="22"/>
        </w:rPr>
        <w:t>(</w:t>
      </w:r>
      <w:r w:rsidR="2CF063C3" w:rsidRPr="240EBD72">
        <w:rPr>
          <w:rFonts w:asciiTheme="minorHAnsi" w:eastAsiaTheme="minorEastAsia" w:hAnsiTheme="minorHAnsi" w:cstheme="minorBidi"/>
          <w:color w:val="6F6F6F"/>
          <w:sz w:val="22"/>
          <w:szCs w:val="22"/>
        </w:rPr>
        <w:t>201</w:t>
      </w:r>
      <w:r w:rsidR="31D5970D" w:rsidRPr="240EBD72">
        <w:rPr>
          <w:rFonts w:asciiTheme="minorHAnsi" w:eastAsiaTheme="minorEastAsia" w:hAnsiTheme="minorHAnsi" w:cstheme="minorBidi"/>
          <w:color w:val="6F6F6F"/>
          <w:sz w:val="22"/>
          <w:szCs w:val="22"/>
        </w:rPr>
        <w:t>7</w:t>
      </w:r>
      <w:r w:rsidR="78C74E8C" w:rsidRPr="240EBD72">
        <w:rPr>
          <w:rFonts w:asciiTheme="minorHAnsi" w:eastAsiaTheme="minorEastAsia" w:hAnsiTheme="minorHAnsi" w:cstheme="minorBidi"/>
          <w:color w:val="6F6F6F"/>
          <w:sz w:val="22"/>
          <w:szCs w:val="22"/>
        </w:rPr>
        <w:t>)</w:t>
      </w:r>
      <w:r w:rsidR="31D5970D" w:rsidRPr="240EBD72">
        <w:rPr>
          <w:rFonts w:asciiTheme="minorHAnsi" w:eastAsiaTheme="minorEastAsia" w:hAnsiTheme="minorHAnsi" w:cstheme="minorBidi"/>
          <w:color w:val="6F6F6F"/>
          <w:sz w:val="22"/>
          <w:szCs w:val="22"/>
        </w:rPr>
        <w:t xml:space="preserve"> </w:t>
      </w:r>
      <w:hyperlink r:id="rId71">
        <w:r w:rsidR="4E7535E4" w:rsidRPr="240EBD72">
          <w:rPr>
            <w:rStyle w:val="Hyperlink"/>
            <w:rFonts w:asciiTheme="minorHAnsi" w:eastAsiaTheme="minorEastAsia" w:hAnsiTheme="minorHAnsi" w:cstheme="minorBidi"/>
            <w:sz w:val="22"/>
            <w:szCs w:val="22"/>
          </w:rPr>
          <w:t>https://www.nature.com/articles/d41586-017-08404-0</w:t>
        </w:r>
      </w:hyperlink>
      <w:r w:rsidR="4DCA266D" w:rsidRPr="240EBD72">
        <w:rPr>
          <w:rFonts w:asciiTheme="minorHAnsi" w:eastAsiaTheme="minorEastAsia" w:hAnsiTheme="minorHAnsi" w:cstheme="minorBidi"/>
          <w:color w:val="222222"/>
          <w:sz w:val="22"/>
          <w:szCs w:val="22"/>
        </w:rPr>
        <w:t xml:space="preserve"> </w:t>
      </w:r>
      <w:proofErr w:type="spellStart"/>
      <w:r w:rsidR="62608B3A" w:rsidRPr="240EBD72">
        <w:rPr>
          <w:rFonts w:asciiTheme="minorHAnsi" w:eastAsiaTheme="minorEastAsia" w:hAnsiTheme="minorHAnsi" w:cstheme="minorBidi"/>
          <w:color w:val="222222"/>
          <w:sz w:val="22"/>
          <w:szCs w:val="22"/>
        </w:rPr>
        <w:t>doi</w:t>
      </w:r>
      <w:proofErr w:type="spellEnd"/>
      <w:r w:rsidR="62608B3A" w:rsidRPr="240EBD72">
        <w:rPr>
          <w:rFonts w:asciiTheme="minorHAnsi" w:eastAsiaTheme="minorEastAsia" w:hAnsiTheme="minorHAnsi" w:cstheme="minorBidi"/>
          <w:color w:val="222222"/>
          <w:sz w:val="22"/>
          <w:szCs w:val="22"/>
        </w:rPr>
        <w:t xml:space="preserve">: </w:t>
      </w:r>
      <w:hyperlink r:id="rId72">
        <w:r w:rsidR="62608B3A" w:rsidRPr="240EBD72">
          <w:rPr>
            <w:rStyle w:val="Hyperlink"/>
            <w:rFonts w:asciiTheme="minorHAnsi" w:eastAsiaTheme="minorEastAsia" w:hAnsiTheme="minorHAnsi" w:cstheme="minorBidi"/>
            <w:sz w:val="22"/>
            <w:szCs w:val="22"/>
          </w:rPr>
          <w:t>https://doi.org/10.1038/d41586-017-08404-0</w:t>
        </w:r>
        <w:bookmarkEnd w:id="72"/>
        <w:bookmarkEnd w:id="73"/>
        <w:bookmarkEnd w:id="74"/>
        <w:bookmarkEnd w:id="75"/>
        <w:bookmarkEnd w:id="76"/>
      </w:hyperlink>
    </w:p>
    <w:p w14:paraId="3058FC6B" w14:textId="726BCBBB" w:rsidR="2B4B6E25" w:rsidRDefault="2B4B6E25" w:rsidP="240EBD72">
      <w:pPr>
        <w:pStyle w:val="ListParagraph"/>
        <w:numPr>
          <w:ilvl w:val="2"/>
          <w:numId w:val="2"/>
        </w:numPr>
        <w:rPr>
          <w:rFonts w:eastAsiaTheme="minorEastAsia"/>
          <w:color w:val="000000" w:themeColor="text1"/>
        </w:rPr>
      </w:pPr>
      <w:r w:rsidRPr="240EBD72">
        <w:rPr>
          <w:rFonts w:eastAsiaTheme="minorEastAsia"/>
        </w:rPr>
        <w:t>There are l</w:t>
      </w:r>
      <w:r w:rsidR="7E5F3912" w:rsidRPr="240EBD72">
        <w:rPr>
          <w:rFonts w:eastAsiaTheme="minorEastAsia"/>
        </w:rPr>
        <w:t xml:space="preserve">ots of reasons why papers </w:t>
      </w:r>
      <w:r w:rsidR="14442BEC" w:rsidRPr="240EBD72">
        <w:rPr>
          <w:rFonts w:eastAsiaTheme="minorEastAsia"/>
        </w:rPr>
        <w:t>do not</w:t>
      </w:r>
      <w:r w:rsidR="7E5F3912" w:rsidRPr="240EBD72">
        <w:rPr>
          <w:rFonts w:eastAsiaTheme="minorEastAsia"/>
        </w:rPr>
        <w:t xml:space="preserve"> get cited</w:t>
      </w:r>
      <w:r w:rsidR="35A4A30C" w:rsidRPr="240EBD72">
        <w:rPr>
          <w:rFonts w:eastAsiaTheme="minorEastAsia"/>
        </w:rPr>
        <w:t>.</w:t>
      </w:r>
      <w:r w:rsidR="4FD10E8C" w:rsidRPr="240EBD72">
        <w:rPr>
          <w:rFonts w:eastAsiaTheme="minorEastAsia"/>
        </w:rPr>
        <w:t xml:space="preserve"> </w:t>
      </w:r>
      <w:r w:rsidR="7E5F3912" w:rsidRPr="240EBD72">
        <w:rPr>
          <w:rFonts w:eastAsiaTheme="minorEastAsia"/>
        </w:rPr>
        <w:t xml:space="preserve">People </w:t>
      </w:r>
      <w:r w:rsidR="753B076C" w:rsidRPr="240EBD72">
        <w:rPr>
          <w:rFonts w:eastAsiaTheme="minorEastAsia"/>
        </w:rPr>
        <w:t>do not</w:t>
      </w:r>
      <w:r w:rsidR="7E5F3912" w:rsidRPr="240EBD72">
        <w:rPr>
          <w:rFonts w:eastAsiaTheme="minorEastAsia"/>
        </w:rPr>
        <w:t xml:space="preserve"> get</w:t>
      </w:r>
      <w:r w:rsidR="70F70806" w:rsidRPr="240EBD72">
        <w:rPr>
          <w:rFonts w:eastAsiaTheme="minorEastAsia"/>
        </w:rPr>
        <w:t xml:space="preserve"> </w:t>
      </w:r>
      <w:r w:rsidR="07260890" w:rsidRPr="240EBD72">
        <w:rPr>
          <w:rFonts w:eastAsiaTheme="minorEastAsia"/>
        </w:rPr>
        <w:t xml:space="preserve">cited because they may have missed </w:t>
      </w:r>
      <w:r w:rsidR="0A566F80" w:rsidRPr="240EBD72">
        <w:rPr>
          <w:rFonts w:eastAsiaTheme="minorEastAsia"/>
        </w:rPr>
        <w:t>the right moment for their research</w:t>
      </w:r>
      <w:r w:rsidR="025617F3" w:rsidRPr="240EBD72">
        <w:rPr>
          <w:rFonts w:eastAsiaTheme="minorEastAsia"/>
        </w:rPr>
        <w:t xml:space="preserve">. </w:t>
      </w:r>
      <w:r w:rsidR="07260890" w:rsidRPr="240EBD72">
        <w:rPr>
          <w:rFonts w:eastAsiaTheme="minorEastAsia"/>
        </w:rPr>
        <w:t xml:space="preserve">Sometimes </w:t>
      </w:r>
      <w:r w:rsidR="7D7E4E0C" w:rsidRPr="240EBD72">
        <w:rPr>
          <w:rFonts w:eastAsiaTheme="minorEastAsia"/>
        </w:rPr>
        <w:t>their research</w:t>
      </w:r>
      <w:r w:rsidR="1513BF94" w:rsidRPr="240EBD72">
        <w:rPr>
          <w:rFonts w:eastAsiaTheme="minorEastAsia"/>
        </w:rPr>
        <w:t xml:space="preserve"> </w:t>
      </w:r>
      <w:r w:rsidR="07260890" w:rsidRPr="240EBD72">
        <w:rPr>
          <w:rFonts w:eastAsiaTheme="minorEastAsia"/>
        </w:rPr>
        <w:t xml:space="preserve">was their </w:t>
      </w:r>
      <w:proofErr w:type="gramStart"/>
      <w:r w:rsidR="07260890" w:rsidRPr="240EBD72">
        <w:rPr>
          <w:rFonts w:eastAsiaTheme="minorEastAsia"/>
        </w:rPr>
        <w:t>Masters</w:t>
      </w:r>
      <w:proofErr w:type="gramEnd"/>
      <w:r w:rsidR="07260890" w:rsidRPr="240EBD72">
        <w:rPr>
          <w:rFonts w:eastAsiaTheme="minorEastAsia"/>
        </w:rPr>
        <w:t xml:space="preserve"> or PhD Thesis</w:t>
      </w:r>
      <w:r w:rsidR="1217CA84" w:rsidRPr="240EBD72">
        <w:rPr>
          <w:rFonts w:eastAsiaTheme="minorEastAsia"/>
        </w:rPr>
        <w:t>,</w:t>
      </w:r>
      <w:r w:rsidR="07260890" w:rsidRPr="240EBD72">
        <w:rPr>
          <w:rFonts w:eastAsiaTheme="minorEastAsia"/>
        </w:rPr>
        <w:t xml:space="preserve"> and the benefit was that it got them a job and it allowed them to meet other people</w:t>
      </w:r>
      <w:r w:rsidR="077F8D89" w:rsidRPr="240EBD72">
        <w:rPr>
          <w:rFonts w:eastAsiaTheme="minorEastAsia"/>
        </w:rPr>
        <w:t xml:space="preserve"> rather than contributing to the body of scientific knowledge</w:t>
      </w:r>
      <w:r w:rsidR="065654BF" w:rsidRPr="240EBD72">
        <w:rPr>
          <w:rFonts w:eastAsiaTheme="minorEastAsia"/>
        </w:rPr>
        <w:t xml:space="preserve">. </w:t>
      </w:r>
      <w:r w:rsidR="1E834C91" w:rsidRPr="240EBD72">
        <w:rPr>
          <w:rFonts w:eastAsiaTheme="minorEastAsia"/>
        </w:rPr>
        <w:t xml:space="preserve">The process is </w:t>
      </w:r>
      <w:proofErr w:type="gramStart"/>
      <w:r w:rsidR="1E834C91" w:rsidRPr="240EBD72">
        <w:rPr>
          <w:rFonts w:eastAsiaTheme="minorEastAsia"/>
        </w:rPr>
        <w:t>messy</w:t>
      </w:r>
      <w:r w:rsidR="77BDB94D" w:rsidRPr="240EBD72">
        <w:rPr>
          <w:rFonts w:eastAsiaTheme="minorEastAsia"/>
        </w:rPr>
        <w:t>,</w:t>
      </w:r>
      <w:r w:rsidR="2BF4DD8F" w:rsidRPr="240EBD72">
        <w:rPr>
          <w:rFonts w:eastAsiaTheme="minorEastAsia"/>
        </w:rPr>
        <w:t>.</w:t>
      </w:r>
      <w:proofErr w:type="gramEnd"/>
      <w:r w:rsidR="549F1E2B" w:rsidRPr="240EBD72">
        <w:rPr>
          <w:rFonts w:eastAsiaTheme="minorEastAsia"/>
        </w:rPr>
        <w:t xml:space="preserve"> </w:t>
      </w:r>
      <w:r>
        <w:tab/>
      </w:r>
      <w:r>
        <w:tab/>
      </w:r>
      <w:r>
        <w:tab/>
      </w:r>
      <w:r>
        <w:tab/>
      </w:r>
      <w:r>
        <w:tab/>
      </w:r>
      <w:r>
        <w:tab/>
      </w:r>
      <w:r>
        <w:tab/>
      </w:r>
      <w:r>
        <w:tab/>
      </w:r>
    </w:p>
    <w:p w14:paraId="05F070CA" w14:textId="1DBC4F4E" w:rsidR="1FC9F482" w:rsidRDefault="1FC9F482" w:rsidP="240EBD72">
      <w:pPr>
        <w:pStyle w:val="ListParagraph"/>
        <w:numPr>
          <w:ilvl w:val="1"/>
          <w:numId w:val="2"/>
        </w:numPr>
        <w:rPr>
          <w:rFonts w:eastAsiaTheme="minorEastAsia"/>
        </w:rPr>
      </w:pPr>
      <w:r w:rsidRPr="240EBD72">
        <w:rPr>
          <w:rFonts w:eastAsiaTheme="minorEastAsia"/>
        </w:rPr>
        <w:t xml:space="preserve">S. P. </w:t>
      </w:r>
      <w:proofErr w:type="spellStart"/>
      <w:r w:rsidRPr="240EBD72">
        <w:rPr>
          <w:rFonts w:eastAsiaTheme="minorEastAsia"/>
        </w:rPr>
        <w:t>Fraiberger</w:t>
      </w:r>
      <w:proofErr w:type="spellEnd"/>
      <w:r w:rsidRPr="240EBD72">
        <w:rPr>
          <w:rFonts w:eastAsiaTheme="minorEastAsia"/>
        </w:rPr>
        <w:t xml:space="preserve"> et al., </w:t>
      </w:r>
      <w:r w:rsidRPr="00625A33">
        <w:rPr>
          <w:rFonts w:eastAsiaTheme="minorEastAsia"/>
          <w:b/>
          <w:bCs/>
        </w:rPr>
        <w:t>Quantifying Success in Art Science</w:t>
      </w:r>
      <w:r w:rsidRPr="240EBD72">
        <w:rPr>
          <w:rFonts w:eastAsiaTheme="minorEastAsia"/>
        </w:rPr>
        <w:t xml:space="preserve"> 10.1126/</w:t>
      </w:r>
      <w:proofErr w:type="gramStart"/>
      <w:r w:rsidRPr="240EBD72">
        <w:rPr>
          <w:rFonts w:eastAsiaTheme="minorEastAsia"/>
        </w:rPr>
        <w:t>science.aau</w:t>
      </w:r>
      <w:proofErr w:type="gramEnd"/>
      <w:r w:rsidRPr="240EBD72">
        <w:rPr>
          <w:rFonts w:eastAsiaTheme="minorEastAsia"/>
        </w:rPr>
        <w:t xml:space="preserve">7224 (2018). </w:t>
      </w:r>
    </w:p>
    <w:p w14:paraId="1C8122FA" w14:textId="63AA30D6" w:rsidR="24B79B8A" w:rsidRDefault="24B79B8A" w:rsidP="240EBD72">
      <w:pPr>
        <w:pStyle w:val="ListParagraph"/>
        <w:numPr>
          <w:ilvl w:val="2"/>
          <w:numId w:val="2"/>
        </w:numPr>
        <w:rPr>
          <w:rFonts w:eastAsiaTheme="minorEastAsia"/>
        </w:rPr>
      </w:pPr>
      <w:r w:rsidRPr="240EBD72">
        <w:rPr>
          <w:rFonts w:eastAsiaTheme="minorEastAsia"/>
        </w:rPr>
        <w:t xml:space="preserve">Insights on having a </w:t>
      </w:r>
      <w:r w:rsidR="77E3AE5E" w:rsidRPr="240EBD72">
        <w:rPr>
          <w:rFonts w:eastAsiaTheme="minorEastAsia"/>
        </w:rPr>
        <w:t>multifaceted inclusion criterion for art into high reputation art institutions like the Guggenheim are useful for science</w:t>
      </w:r>
      <w:r w:rsidR="17BE9F49" w:rsidRPr="240EBD72">
        <w:rPr>
          <w:rFonts w:eastAsiaTheme="minorEastAsia"/>
        </w:rPr>
        <w:t xml:space="preserve">. </w:t>
      </w:r>
      <w:r w:rsidR="1DF69E44" w:rsidRPr="240EBD72">
        <w:rPr>
          <w:rFonts w:eastAsiaTheme="minorEastAsia"/>
        </w:rPr>
        <w:t>Using people, crowdsourcing, and a lottery method</w:t>
      </w:r>
      <w:r w:rsidRPr="240EBD72">
        <w:rPr>
          <w:rFonts w:eastAsiaTheme="minorEastAsia"/>
        </w:rPr>
        <w:t xml:space="preserve"> will be used for prioritizing</w:t>
      </w:r>
      <w:r w:rsidR="0F51D4E3" w:rsidRPr="240EBD72">
        <w:rPr>
          <w:rFonts w:eastAsiaTheme="minorEastAsia"/>
        </w:rPr>
        <w:t xml:space="preserve"> of academic </w:t>
      </w:r>
      <w:r w:rsidR="7B0FDD03" w:rsidRPr="240EBD72">
        <w:rPr>
          <w:rFonts w:eastAsiaTheme="minorEastAsia"/>
        </w:rPr>
        <w:t xml:space="preserve">news </w:t>
      </w:r>
      <w:r w:rsidR="0F51D4E3" w:rsidRPr="240EBD72">
        <w:rPr>
          <w:rFonts w:eastAsiaTheme="minorEastAsia"/>
        </w:rPr>
        <w:t>for a Science Publishing DAO.</w:t>
      </w:r>
    </w:p>
    <w:p w14:paraId="3149B895" w14:textId="37826745" w:rsidR="12E6AD7B" w:rsidRDefault="12E6AD7B" w:rsidP="240EBD72">
      <w:pPr>
        <w:pStyle w:val="ListParagraph"/>
        <w:numPr>
          <w:ilvl w:val="0"/>
          <w:numId w:val="2"/>
        </w:numPr>
      </w:pPr>
      <w:r w:rsidRPr="240EBD72">
        <w:rPr>
          <w:rFonts w:eastAsiaTheme="minorEastAsia"/>
        </w:rPr>
        <w:t xml:space="preserve">Historical </w:t>
      </w:r>
      <w:r w:rsidR="755F961D" w:rsidRPr="240EBD72">
        <w:rPr>
          <w:rFonts w:eastAsiaTheme="minorEastAsia"/>
        </w:rPr>
        <w:t>Context</w:t>
      </w:r>
      <w:r w:rsidR="2D12F294" w:rsidRPr="240EBD72">
        <w:rPr>
          <w:rFonts w:eastAsiaTheme="minorEastAsia"/>
        </w:rPr>
        <w:t>:</w:t>
      </w:r>
      <w:r w:rsidR="003877C8">
        <w:rPr>
          <w:rFonts w:eastAsiaTheme="minorEastAsia"/>
        </w:rPr>
        <w:t xml:space="preserve"> </w:t>
      </w:r>
      <w:r w:rsidR="004448C8">
        <w:rPr>
          <w:rFonts w:eastAsiaTheme="minorEastAsia"/>
        </w:rPr>
        <w:t>7</w:t>
      </w:r>
      <w:r w:rsidR="003877C8">
        <w:rPr>
          <w:rFonts w:eastAsiaTheme="minorEastAsia"/>
        </w:rPr>
        <w:t>%</w:t>
      </w:r>
    </w:p>
    <w:p w14:paraId="47C31684" w14:textId="48D22041" w:rsidR="74BA9248" w:rsidRDefault="74BA9248" w:rsidP="240EBD72">
      <w:pPr>
        <w:pStyle w:val="ListParagraph"/>
        <w:numPr>
          <w:ilvl w:val="1"/>
          <w:numId w:val="2"/>
        </w:numPr>
        <w:rPr>
          <w:rFonts w:eastAsiaTheme="minorEastAsia"/>
          <w:color w:val="2B5CFA"/>
        </w:rPr>
      </w:pPr>
      <w:proofErr w:type="spellStart"/>
      <w:r w:rsidRPr="240EBD72">
        <w:rPr>
          <w:rFonts w:eastAsiaTheme="minorEastAsia"/>
        </w:rPr>
        <w:t>Nosek</w:t>
      </w:r>
      <w:proofErr w:type="spellEnd"/>
      <w:r w:rsidRPr="240EBD72">
        <w:rPr>
          <w:rFonts w:eastAsiaTheme="minorEastAsia"/>
        </w:rPr>
        <w:t xml:space="preserve"> BA, Errington TM (2020) </w:t>
      </w:r>
      <w:r w:rsidRPr="240EBD72">
        <w:rPr>
          <w:rFonts w:eastAsiaTheme="minorEastAsia"/>
          <w:b/>
          <w:bCs/>
        </w:rPr>
        <w:t>What is replication?</w:t>
      </w:r>
      <w:r w:rsidRPr="240EBD72">
        <w:rPr>
          <w:rFonts w:eastAsiaTheme="minorEastAsia"/>
        </w:rPr>
        <w:t xml:space="preserve"> </w:t>
      </w:r>
      <w:proofErr w:type="spellStart"/>
      <w:r w:rsidRPr="240EBD72">
        <w:rPr>
          <w:rFonts w:eastAsiaTheme="minorEastAsia"/>
        </w:rPr>
        <w:t>PLoS</w:t>
      </w:r>
      <w:proofErr w:type="spellEnd"/>
      <w:r w:rsidRPr="240EBD72">
        <w:rPr>
          <w:rFonts w:eastAsiaTheme="minorEastAsia"/>
        </w:rPr>
        <w:t xml:space="preserve"> Biol 18(3): e3000691. </w:t>
      </w:r>
      <w:hyperlink>
        <w:r w:rsidRPr="240EBD72">
          <w:rPr>
            <w:rStyle w:val="Hyperlink"/>
            <w:rFonts w:eastAsiaTheme="minorEastAsia"/>
          </w:rPr>
          <w:t>https://</w:t>
        </w:r>
      </w:hyperlink>
      <w:r w:rsidRPr="240EBD72">
        <w:rPr>
          <w:rFonts w:eastAsiaTheme="minorEastAsia"/>
          <w:color w:val="2B5CFA"/>
        </w:rPr>
        <w:t xml:space="preserve"> doi.org/10.1371/journal.pbio.3000691</w:t>
      </w:r>
    </w:p>
    <w:p w14:paraId="70B39A63" w14:textId="2EFB45D6" w:rsidR="74BA9248" w:rsidRDefault="74BA9248" w:rsidP="240EBD72">
      <w:pPr>
        <w:pStyle w:val="ListParagraph"/>
        <w:numPr>
          <w:ilvl w:val="2"/>
          <w:numId w:val="2"/>
        </w:numPr>
        <w:rPr>
          <w:rFonts w:eastAsiaTheme="minorEastAsia"/>
        </w:rPr>
      </w:pPr>
      <w:r w:rsidRPr="240EBD72">
        <w:rPr>
          <w:rFonts w:eastAsiaTheme="minorEastAsia"/>
          <w:color w:val="333333"/>
        </w:rPr>
        <w:t>Replication should happen more often and governance and incentive structure around them should change</w:t>
      </w:r>
      <w:r w:rsidR="6CA17047" w:rsidRPr="240EBD72">
        <w:rPr>
          <w:rFonts w:eastAsiaTheme="minorEastAsia"/>
          <w:color w:val="333333"/>
        </w:rPr>
        <w:t xml:space="preserve">. </w:t>
      </w:r>
      <w:r w:rsidRPr="240EBD72">
        <w:rPr>
          <w:rFonts w:eastAsiaTheme="minorEastAsia"/>
          <w:color w:val="333333"/>
        </w:rPr>
        <w:t xml:space="preserve">The point of science is to find better models to better grapple with </w:t>
      </w:r>
      <w:r w:rsidR="6E42F329" w:rsidRPr="240EBD72">
        <w:rPr>
          <w:rFonts w:eastAsiaTheme="minorEastAsia"/>
          <w:color w:val="333333"/>
        </w:rPr>
        <w:t>n</w:t>
      </w:r>
      <w:r w:rsidRPr="240EBD72">
        <w:rPr>
          <w:rFonts w:eastAsiaTheme="minorEastAsia"/>
          <w:color w:val="333333"/>
        </w:rPr>
        <w:t>ature</w:t>
      </w:r>
      <w:r w:rsidR="4CA2890C" w:rsidRPr="240EBD72">
        <w:rPr>
          <w:rFonts w:eastAsiaTheme="minorEastAsia"/>
          <w:color w:val="333333"/>
        </w:rPr>
        <w:t xml:space="preserve">. </w:t>
      </w:r>
      <w:r w:rsidRPr="240EBD72">
        <w:rPr>
          <w:rFonts w:eastAsiaTheme="minorEastAsia"/>
          <w:color w:val="333333"/>
        </w:rPr>
        <w:t>Replication is one of the primary validation techniques for the global scientific method</w:t>
      </w:r>
      <w:r w:rsidR="11BB6983" w:rsidRPr="240EBD72">
        <w:rPr>
          <w:rFonts w:eastAsiaTheme="minorEastAsia"/>
          <w:color w:val="333333"/>
        </w:rPr>
        <w:t xml:space="preserve">. </w:t>
      </w:r>
      <w:r w:rsidRPr="240EBD72">
        <w:rPr>
          <w:rFonts w:eastAsiaTheme="minorEastAsia"/>
        </w:rPr>
        <w:t>The idea that replication neither needs to be such a chore nor so rigidly evaluated was new to me</w:t>
      </w:r>
      <w:r w:rsidR="5AD88441" w:rsidRPr="240EBD72">
        <w:rPr>
          <w:rFonts w:eastAsiaTheme="minorEastAsia"/>
        </w:rPr>
        <w:t xml:space="preserve">. </w:t>
      </w:r>
      <w:r w:rsidRPr="240EBD72">
        <w:rPr>
          <w:rFonts w:eastAsiaTheme="minorEastAsia"/>
        </w:rPr>
        <w:t>Replication can be used as a means of validation on several levels as well as a means of exploration.</w:t>
      </w:r>
    </w:p>
    <w:p w14:paraId="3DD605B6" w14:textId="44BC0375" w:rsidR="3615AD17" w:rsidRDefault="3615AD17" w:rsidP="240EBD72">
      <w:pPr>
        <w:pStyle w:val="ListParagraph"/>
        <w:numPr>
          <w:ilvl w:val="1"/>
          <w:numId w:val="2"/>
        </w:numPr>
        <w:rPr>
          <w:rFonts w:eastAsiaTheme="minorEastAsia"/>
          <w:color w:val="CB612D"/>
        </w:rPr>
      </w:pPr>
      <w:r w:rsidRPr="240EBD72">
        <w:rPr>
          <w:rFonts w:eastAsiaTheme="minorEastAsia"/>
        </w:rPr>
        <w:t xml:space="preserve">Tennant JP, Dugan JM, </w:t>
      </w:r>
      <w:proofErr w:type="spellStart"/>
      <w:r w:rsidRPr="240EBD72">
        <w:rPr>
          <w:rFonts w:eastAsiaTheme="minorEastAsia"/>
        </w:rPr>
        <w:t>Graziotin</w:t>
      </w:r>
      <w:proofErr w:type="spellEnd"/>
      <w:r w:rsidRPr="240EBD72">
        <w:rPr>
          <w:rFonts w:eastAsiaTheme="minorEastAsia"/>
        </w:rPr>
        <w:t xml:space="preserve"> D et al. </w:t>
      </w:r>
      <w:r w:rsidRPr="240EBD72">
        <w:rPr>
          <w:rFonts w:eastAsiaTheme="minorEastAsia"/>
          <w:b/>
          <w:bCs/>
        </w:rPr>
        <w:t>A multi-disciplinary perspective on emergent and future innovations in peer review</w:t>
      </w:r>
      <w:r w:rsidRPr="240EBD72">
        <w:rPr>
          <w:rFonts w:eastAsiaTheme="minorEastAsia"/>
        </w:rPr>
        <w:t xml:space="preserve"> [version 1; peer review: 2 approved with reservations] F1000Research 2017, 6:1151 </w:t>
      </w:r>
      <w:hyperlink r:id="rId73">
        <w:r w:rsidRPr="240EBD72">
          <w:rPr>
            <w:rStyle w:val="Hyperlink"/>
            <w:rFonts w:eastAsiaTheme="minorEastAsia"/>
          </w:rPr>
          <w:t>https://doi.org/10.12688/f1000research.12037.1</w:t>
        </w:r>
      </w:hyperlink>
      <w:r w:rsidRPr="240EBD72">
        <w:rPr>
          <w:rFonts w:eastAsiaTheme="minorEastAsia"/>
          <w:color w:val="CB612D"/>
        </w:rPr>
        <w:t xml:space="preserve"> </w:t>
      </w:r>
    </w:p>
    <w:p w14:paraId="4DDF14AB" w14:textId="50EF94DF" w:rsidR="3615AD17" w:rsidRDefault="3615AD17" w:rsidP="240EBD72">
      <w:pPr>
        <w:pStyle w:val="ListParagraph"/>
        <w:numPr>
          <w:ilvl w:val="2"/>
          <w:numId w:val="2"/>
        </w:numPr>
        <w:rPr>
          <w:rFonts w:eastAsiaTheme="minorEastAsia"/>
        </w:rPr>
      </w:pPr>
      <w:r w:rsidRPr="240EBD72">
        <w:rPr>
          <w:rFonts w:eastAsiaTheme="minorEastAsia"/>
        </w:rPr>
        <w:lastRenderedPageBreak/>
        <w:t>This provided a lot of the context and history I needed to understand about peer review and its current innovations</w:t>
      </w:r>
      <w:r w:rsidR="2B5DCCB1" w:rsidRPr="240EBD72">
        <w:rPr>
          <w:rFonts w:eastAsiaTheme="minorEastAsia"/>
        </w:rPr>
        <w:t xml:space="preserve">. </w:t>
      </w:r>
      <w:r w:rsidRPr="240EBD72">
        <w:rPr>
          <w:rFonts w:eastAsiaTheme="minorEastAsia"/>
        </w:rPr>
        <w:t xml:space="preserve">In the reputation-based </w:t>
      </w:r>
      <w:r w:rsidR="6A4E610B" w:rsidRPr="240EBD72">
        <w:rPr>
          <w:rFonts w:eastAsiaTheme="minorEastAsia"/>
        </w:rPr>
        <w:t>"eternal review”</w:t>
      </w:r>
      <w:r w:rsidRPr="240EBD72">
        <w:rPr>
          <w:rFonts w:eastAsiaTheme="minorEastAsia"/>
        </w:rPr>
        <w:t xml:space="preserve"> system that </w:t>
      </w:r>
      <w:r w:rsidR="266151BA" w:rsidRPr="240EBD72">
        <w:rPr>
          <w:rFonts w:eastAsiaTheme="minorEastAsia"/>
        </w:rPr>
        <w:t>I am</w:t>
      </w:r>
      <w:r w:rsidRPr="240EBD72">
        <w:rPr>
          <w:rFonts w:eastAsiaTheme="minorEastAsia"/>
        </w:rPr>
        <w:t xml:space="preserve"> building, the idea is that peer review can be temporarily blind or anonymous</w:t>
      </w:r>
      <w:r w:rsidR="04D4FDB0" w:rsidRPr="240EBD72">
        <w:rPr>
          <w:rFonts w:eastAsiaTheme="minorEastAsia"/>
        </w:rPr>
        <w:t xml:space="preserve">. </w:t>
      </w:r>
      <w:r w:rsidR="312643A1" w:rsidRPr="240EBD72">
        <w:rPr>
          <w:rFonts w:eastAsiaTheme="minorEastAsia"/>
        </w:rPr>
        <w:t>Identity, transparency, integrity, and reputation can all be managed by a blockchain solution.</w:t>
      </w:r>
    </w:p>
    <w:p w14:paraId="727FDCEC" w14:textId="42F7A891" w:rsidR="0FD1FDAE" w:rsidRDefault="0FD1FDAE" w:rsidP="240EBD72">
      <w:pPr>
        <w:pStyle w:val="ListParagraph"/>
        <w:numPr>
          <w:ilvl w:val="1"/>
          <w:numId w:val="2"/>
        </w:numPr>
        <w:rPr>
          <w:rFonts w:eastAsiaTheme="minorEastAsia"/>
        </w:rPr>
      </w:pPr>
      <w:r w:rsidRPr="240EBD72">
        <w:rPr>
          <w:rFonts w:eastAsiaTheme="minorEastAsia"/>
        </w:rPr>
        <w:t xml:space="preserve">Forte, Andrea, et al. </w:t>
      </w:r>
      <w:r w:rsidRPr="240EBD72">
        <w:rPr>
          <w:rFonts w:eastAsiaTheme="minorEastAsia"/>
          <w:b/>
          <w:bCs/>
        </w:rPr>
        <w:t>Decentralization in Wikipedia Governance.</w:t>
      </w:r>
      <w:r w:rsidRPr="240EBD72">
        <w:rPr>
          <w:rFonts w:eastAsiaTheme="minorEastAsia"/>
        </w:rPr>
        <w:t xml:space="preserve"> </w:t>
      </w:r>
      <w:r w:rsidRPr="240EBD72">
        <w:rPr>
          <w:rFonts w:eastAsiaTheme="minorEastAsia"/>
          <w:i/>
          <w:iCs/>
        </w:rPr>
        <w:t>Journal of Management Information Systems</w:t>
      </w:r>
      <w:r w:rsidRPr="240EBD72">
        <w:rPr>
          <w:rFonts w:eastAsiaTheme="minorEastAsia"/>
        </w:rPr>
        <w:t xml:space="preserve">, vol. 26, no. 1, Taylor &amp; Francis, Ltd., 2009, pp. 49–72, </w:t>
      </w:r>
      <w:hyperlink r:id="rId74">
        <w:r w:rsidRPr="240EBD72">
          <w:rPr>
            <w:rStyle w:val="Hyperlink"/>
            <w:rFonts w:eastAsiaTheme="minorEastAsia"/>
          </w:rPr>
          <w:t>http://www.jstor.org/stable/40398966</w:t>
        </w:r>
      </w:hyperlink>
      <w:r w:rsidRPr="240EBD72">
        <w:rPr>
          <w:rFonts w:eastAsiaTheme="minorEastAsia"/>
        </w:rPr>
        <w:t>.</w:t>
      </w:r>
    </w:p>
    <w:p w14:paraId="43B87118" w14:textId="545C710C" w:rsidR="45291714" w:rsidRDefault="45291714" w:rsidP="240EBD72">
      <w:pPr>
        <w:pStyle w:val="ListParagraph"/>
        <w:numPr>
          <w:ilvl w:val="2"/>
          <w:numId w:val="2"/>
        </w:numPr>
        <w:rPr>
          <w:rFonts w:eastAsiaTheme="minorEastAsia"/>
        </w:rPr>
      </w:pPr>
      <w:r w:rsidRPr="240EBD72">
        <w:rPr>
          <w:rFonts w:eastAsiaTheme="minorEastAsia"/>
        </w:rPr>
        <w:t>Provided historical context for the most well-known decentralized Web 2.0 knowledge aggregator/encyclopedia in the world</w:t>
      </w:r>
      <w:r w:rsidR="52684489" w:rsidRPr="240EBD72">
        <w:rPr>
          <w:rFonts w:eastAsiaTheme="minorEastAsia"/>
        </w:rPr>
        <w:t xml:space="preserve">. </w:t>
      </w:r>
      <w:r w:rsidR="4E37A9FB" w:rsidRPr="240EBD72">
        <w:rPr>
          <w:rFonts w:eastAsiaTheme="minorEastAsia"/>
        </w:rPr>
        <w:t>Now with Web 3.0, there are a lot of similar questions with different styles of execution and different technologica</w:t>
      </w:r>
      <w:r w:rsidR="485545B9" w:rsidRPr="240EBD72">
        <w:rPr>
          <w:rFonts w:eastAsiaTheme="minorEastAsia"/>
        </w:rPr>
        <w:t>l constraints</w:t>
      </w:r>
      <w:r w:rsidR="41EF5762" w:rsidRPr="240EBD72">
        <w:rPr>
          <w:rFonts w:eastAsiaTheme="minorEastAsia"/>
        </w:rPr>
        <w:t xml:space="preserve">. </w:t>
      </w:r>
      <w:r w:rsidR="4529EA66" w:rsidRPr="240EBD72">
        <w:rPr>
          <w:rFonts w:eastAsiaTheme="minorEastAsia"/>
        </w:rPr>
        <w:t>Elinor Ostrom</w:t>
      </w:r>
      <w:r w:rsidR="24B5C0D4" w:rsidRPr="240EBD72">
        <w:rPr>
          <w:rFonts w:eastAsiaTheme="minorEastAsia"/>
        </w:rPr>
        <w:t>’</w:t>
      </w:r>
      <w:r w:rsidR="4529EA66" w:rsidRPr="240EBD72">
        <w:rPr>
          <w:rFonts w:eastAsiaTheme="minorEastAsia"/>
        </w:rPr>
        <w:t xml:space="preserve">s </w:t>
      </w:r>
      <w:r w:rsidR="3425C2BA" w:rsidRPr="240EBD72">
        <w:rPr>
          <w:rFonts w:eastAsiaTheme="minorEastAsia"/>
        </w:rPr>
        <w:t xml:space="preserve">famous </w:t>
      </w:r>
      <w:r w:rsidR="4529EA66" w:rsidRPr="240EBD72">
        <w:rPr>
          <w:rFonts w:eastAsiaTheme="minorEastAsia"/>
        </w:rPr>
        <w:t>8 Principles</w:t>
      </w:r>
      <w:r w:rsidR="20E0EAF2" w:rsidRPr="240EBD72">
        <w:rPr>
          <w:rFonts w:eastAsiaTheme="minorEastAsia"/>
        </w:rPr>
        <w:t xml:space="preserve"> of Decentralization</w:t>
      </w:r>
      <w:r w:rsidR="4529EA66" w:rsidRPr="240EBD72">
        <w:rPr>
          <w:rFonts w:eastAsiaTheme="minorEastAsia"/>
        </w:rPr>
        <w:t xml:space="preserve"> </w:t>
      </w:r>
      <w:r w:rsidR="23B95537" w:rsidRPr="240EBD72">
        <w:rPr>
          <w:rFonts w:eastAsiaTheme="minorEastAsia"/>
        </w:rPr>
        <w:t>are held</w:t>
      </w:r>
      <w:r w:rsidR="4529EA66" w:rsidRPr="240EBD72">
        <w:rPr>
          <w:rFonts w:eastAsiaTheme="minorEastAsia"/>
        </w:rPr>
        <w:t xml:space="preserve"> for Wikipedia</w:t>
      </w:r>
      <w:r w:rsidR="29EBD155" w:rsidRPr="240EBD72">
        <w:rPr>
          <w:rFonts w:eastAsiaTheme="minorEastAsia"/>
        </w:rPr>
        <w:t xml:space="preserve">, </w:t>
      </w:r>
      <w:r w:rsidR="4529EA66" w:rsidRPr="240EBD72">
        <w:rPr>
          <w:rFonts w:eastAsiaTheme="minorEastAsia"/>
        </w:rPr>
        <w:t xml:space="preserve">given the </w:t>
      </w:r>
      <w:r w:rsidR="4E13B0D4" w:rsidRPr="240EBD72">
        <w:rPr>
          <w:rFonts w:eastAsiaTheme="minorEastAsia"/>
        </w:rPr>
        <w:t>formal governance</w:t>
      </w:r>
      <w:r w:rsidR="4529EA66" w:rsidRPr="240EBD72">
        <w:rPr>
          <w:rFonts w:eastAsiaTheme="minorEastAsia"/>
        </w:rPr>
        <w:t>, social norms, technical</w:t>
      </w:r>
      <w:r w:rsidR="5261049E" w:rsidRPr="240EBD72">
        <w:rPr>
          <w:rFonts w:eastAsiaTheme="minorEastAsia"/>
        </w:rPr>
        <w:t>, and market constraints of the time.</w:t>
      </w:r>
    </w:p>
    <w:p w14:paraId="40FEC531" w14:textId="2F9D01ED" w:rsidR="489019B4" w:rsidRDefault="489019B4" w:rsidP="240EBD72">
      <w:pPr>
        <w:pStyle w:val="ListParagraph"/>
        <w:numPr>
          <w:ilvl w:val="1"/>
          <w:numId w:val="2"/>
        </w:numPr>
        <w:rPr>
          <w:rFonts w:eastAsiaTheme="minorEastAsia"/>
          <w:color w:val="333333"/>
        </w:rPr>
      </w:pPr>
      <w:proofErr w:type="spellStart"/>
      <w:r w:rsidRPr="240EBD72">
        <w:rPr>
          <w:rFonts w:eastAsiaTheme="minorEastAsia"/>
          <w:color w:val="333333"/>
        </w:rPr>
        <w:t>Mirowski</w:t>
      </w:r>
      <w:proofErr w:type="spellEnd"/>
      <w:r w:rsidRPr="240EBD72">
        <w:rPr>
          <w:rFonts w:eastAsiaTheme="minorEastAsia"/>
          <w:color w:val="333333"/>
        </w:rPr>
        <w:t xml:space="preserve"> P. </w:t>
      </w:r>
      <w:r w:rsidRPr="00B97FBD">
        <w:rPr>
          <w:rFonts w:eastAsiaTheme="minorEastAsia"/>
          <w:b/>
          <w:bCs/>
          <w:color w:val="333333"/>
        </w:rPr>
        <w:t>The future(s) of open science</w:t>
      </w:r>
      <w:r w:rsidRPr="240EBD72">
        <w:rPr>
          <w:rFonts w:eastAsiaTheme="minorEastAsia"/>
          <w:color w:val="333333"/>
        </w:rPr>
        <w:t xml:space="preserve">. </w:t>
      </w:r>
      <w:r w:rsidRPr="240EBD72">
        <w:rPr>
          <w:rFonts w:eastAsiaTheme="minorEastAsia"/>
          <w:i/>
          <w:iCs/>
          <w:color w:val="333333"/>
        </w:rPr>
        <w:t>Social Studies of Science</w:t>
      </w:r>
      <w:r w:rsidRPr="240EBD72">
        <w:rPr>
          <w:rFonts w:eastAsiaTheme="minorEastAsia"/>
          <w:color w:val="333333"/>
        </w:rPr>
        <w:t>. 2018;48(2):171-203. doi:</w:t>
      </w:r>
      <w:hyperlink r:id="rId75">
        <w:r w:rsidRPr="240EBD72">
          <w:rPr>
            <w:rStyle w:val="Hyperlink"/>
            <w:rFonts w:eastAsiaTheme="minorEastAsia"/>
          </w:rPr>
          <w:t>10.1177/0306312718772086</w:t>
        </w:r>
      </w:hyperlink>
    </w:p>
    <w:p w14:paraId="3AB57D23" w14:textId="2CF9E524" w:rsidR="59E5955F" w:rsidRDefault="59E5955F" w:rsidP="240EBD72">
      <w:pPr>
        <w:pStyle w:val="ListParagraph"/>
        <w:numPr>
          <w:ilvl w:val="2"/>
          <w:numId w:val="2"/>
        </w:numPr>
        <w:rPr>
          <w:rFonts w:eastAsiaTheme="minorEastAsia"/>
          <w:color w:val="333333"/>
        </w:rPr>
      </w:pPr>
      <w:r w:rsidRPr="240EBD72">
        <w:rPr>
          <w:rFonts w:eastAsiaTheme="minorEastAsia"/>
        </w:rPr>
        <w:t>This critique of Open Science has been useful for designing a more robust system</w:t>
      </w:r>
      <w:r w:rsidR="47BA3677" w:rsidRPr="240EBD72">
        <w:rPr>
          <w:rFonts w:eastAsiaTheme="minorEastAsia"/>
        </w:rPr>
        <w:t xml:space="preserve"> – one that hopefully avoids the traps of platform capitalism and can push against the overexpression of neoliberal ideas in academic publi</w:t>
      </w:r>
      <w:r w:rsidR="0A7714BC" w:rsidRPr="240EBD72">
        <w:rPr>
          <w:rFonts w:eastAsiaTheme="minorEastAsia"/>
        </w:rPr>
        <w:t>shing</w:t>
      </w:r>
      <w:r w:rsidR="5D435949" w:rsidRPr="240EBD72">
        <w:rPr>
          <w:rFonts w:eastAsiaTheme="minorEastAsia"/>
        </w:rPr>
        <w:t xml:space="preserve">. </w:t>
      </w:r>
      <w:r w:rsidR="0A7714BC" w:rsidRPr="240EBD72">
        <w:rPr>
          <w:rFonts w:eastAsiaTheme="minorEastAsia"/>
        </w:rPr>
        <w:t>DAOs</w:t>
      </w:r>
      <w:r w:rsidR="78611F4B" w:rsidRPr="240EBD72">
        <w:rPr>
          <w:rFonts w:eastAsiaTheme="minorEastAsia"/>
        </w:rPr>
        <w:t xml:space="preserve"> with a reputation-based system </w:t>
      </w:r>
      <w:r w:rsidR="78D71853" w:rsidRPr="240EBD72">
        <w:rPr>
          <w:rFonts w:eastAsiaTheme="minorEastAsia"/>
        </w:rPr>
        <w:t>can</w:t>
      </w:r>
      <w:r w:rsidR="78611F4B" w:rsidRPr="240EBD72">
        <w:rPr>
          <w:rFonts w:eastAsiaTheme="minorEastAsia"/>
        </w:rPr>
        <w:t xml:space="preserve"> improve </w:t>
      </w:r>
      <w:r w:rsidR="4B6A973E" w:rsidRPr="240EBD72">
        <w:rPr>
          <w:rFonts w:eastAsiaTheme="minorEastAsia"/>
        </w:rPr>
        <w:t>the state of ecosystem without being as prone to falling for the traps of current Open Science implementations</w:t>
      </w:r>
      <w:r w:rsidR="4D3E99D3" w:rsidRPr="240EBD72">
        <w:rPr>
          <w:rFonts w:eastAsiaTheme="minorEastAsia"/>
        </w:rPr>
        <w:t xml:space="preserve">. </w:t>
      </w:r>
      <w:r w:rsidR="7B8D4DF0" w:rsidRPr="240EBD72">
        <w:rPr>
          <w:rFonts w:eastAsiaTheme="minorEastAsia"/>
        </w:rPr>
        <w:t xml:space="preserve">For example, once a DAO launches, the platform will belong to the populace that participates in earning </w:t>
      </w:r>
      <w:r w:rsidR="1D2DD624" w:rsidRPr="240EBD72">
        <w:rPr>
          <w:rFonts w:eastAsiaTheme="minorEastAsia"/>
        </w:rPr>
        <w:t>the platform specified reputation.</w:t>
      </w:r>
    </w:p>
    <w:p w14:paraId="510E505F" w14:textId="5898AD5A" w:rsidR="57393386" w:rsidRDefault="004448C8" w:rsidP="240EBD72">
      <w:pPr>
        <w:pStyle w:val="ListParagraph"/>
        <w:numPr>
          <w:ilvl w:val="1"/>
          <w:numId w:val="2"/>
        </w:numPr>
        <w:rPr>
          <w:rFonts w:eastAsiaTheme="minorEastAsia"/>
          <w:color w:val="333333"/>
        </w:rPr>
      </w:pPr>
      <w:proofErr w:type="spellStart"/>
      <w:r w:rsidRPr="240EBD72">
        <w:rPr>
          <w:rFonts w:eastAsiaTheme="minorEastAsia"/>
        </w:rPr>
        <w:t>Brembs</w:t>
      </w:r>
      <w:proofErr w:type="spellEnd"/>
      <w:r>
        <w:rPr>
          <w:rFonts w:eastAsiaTheme="minorEastAsia"/>
        </w:rPr>
        <w:t xml:space="preserve">, </w:t>
      </w:r>
      <w:r w:rsidR="57393386" w:rsidRPr="240EBD72">
        <w:rPr>
          <w:rFonts w:eastAsiaTheme="minorEastAsia"/>
        </w:rPr>
        <w:t>Björn</w:t>
      </w:r>
      <w:r>
        <w:rPr>
          <w:rFonts w:eastAsiaTheme="minorEastAsia"/>
        </w:rPr>
        <w:t>.</w:t>
      </w:r>
      <w:r w:rsidR="57393386" w:rsidRPr="240EBD72">
        <w:rPr>
          <w:rFonts w:eastAsiaTheme="minorEastAsia"/>
        </w:rPr>
        <w:t xml:space="preserve"> </w:t>
      </w:r>
      <w:r w:rsidR="57393386" w:rsidRPr="240EBD72">
        <w:rPr>
          <w:rFonts w:eastAsiaTheme="minorEastAsia"/>
          <w:b/>
          <w:bCs/>
        </w:rPr>
        <w:t>Replacing academic journals</w:t>
      </w:r>
      <w:r>
        <w:rPr>
          <w:rFonts w:eastAsiaTheme="minorEastAsia"/>
          <w:b/>
          <w:bCs/>
        </w:rPr>
        <w:t xml:space="preserve"> </w:t>
      </w:r>
      <w:r w:rsidRPr="240EBD72">
        <w:rPr>
          <w:rFonts w:eastAsiaTheme="minorEastAsia"/>
        </w:rPr>
        <w:t>(2021)</w:t>
      </w:r>
      <w:r w:rsidR="57393386" w:rsidRPr="240EBD72">
        <w:rPr>
          <w:rFonts w:eastAsiaTheme="minorEastAsia"/>
          <w:b/>
          <w:bCs/>
        </w:rPr>
        <w:t>.</w:t>
      </w:r>
      <w:r w:rsidR="57393386" w:rsidRPr="240EBD72">
        <w:rPr>
          <w:rFonts w:eastAsiaTheme="minorEastAsia"/>
          <w:color w:val="616161"/>
        </w:rPr>
        <w:t xml:space="preserve"> </w:t>
      </w:r>
      <w:hyperlink r:id="rId76">
        <w:r w:rsidR="57393386" w:rsidRPr="240EBD72">
          <w:rPr>
            <w:rStyle w:val="Hyperlink"/>
            <w:rFonts w:eastAsiaTheme="minorEastAsia"/>
          </w:rPr>
          <w:t>https://doi.org/10.5281/zenodo.5526635</w:t>
        </w:r>
      </w:hyperlink>
    </w:p>
    <w:p w14:paraId="4A89FAB8" w14:textId="57137CED" w:rsidR="57393386" w:rsidRDefault="57393386" w:rsidP="240EBD72">
      <w:pPr>
        <w:pStyle w:val="ListParagraph"/>
        <w:numPr>
          <w:ilvl w:val="2"/>
          <w:numId w:val="2"/>
        </w:numPr>
        <w:rPr>
          <w:rFonts w:eastAsiaTheme="minorEastAsia"/>
          <w:color w:val="333333"/>
        </w:rPr>
      </w:pPr>
      <w:r w:rsidRPr="240EBD72">
        <w:rPr>
          <w:rFonts w:eastAsiaTheme="minorEastAsia"/>
        </w:rPr>
        <w:t xml:space="preserve">Historical background </w:t>
      </w:r>
    </w:p>
    <w:p w14:paraId="716366EA" w14:textId="0E92C006" w:rsidR="15FA923D" w:rsidRDefault="15FA923D" w:rsidP="240EBD72">
      <w:pPr>
        <w:pStyle w:val="ListParagraph"/>
        <w:numPr>
          <w:ilvl w:val="1"/>
          <w:numId w:val="2"/>
        </w:numPr>
        <w:rPr>
          <w:rFonts w:eastAsiaTheme="minorEastAsia"/>
        </w:rPr>
      </w:pPr>
      <w:r w:rsidRPr="240EBD72">
        <w:rPr>
          <w:rFonts w:eastAsiaTheme="minorEastAsia"/>
          <w:color w:val="333333"/>
        </w:rPr>
        <w:t xml:space="preserve">Fyfe, Aileen. </w:t>
      </w:r>
      <w:r w:rsidRPr="240EBD72">
        <w:rPr>
          <w:rFonts w:eastAsiaTheme="minorEastAsia"/>
          <w:b/>
          <w:bCs/>
          <w:color w:val="333333"/>
        </w:rPr>
        <w:t xml:space="preserve">Untangling Academic Publishing: A history of the relationship between commercial interests, academic </w:t>
      </w:r>
      <w:r w:rsidR="4920F1D3" w:rsidRPr="240EBD72">
        <w:rPr>
          <w:rFonts w:eastAsiaTheme="minorEastAsia"/>
          <w:b/>
          <w:bCs/>
          <w:color w:val="333333"/>
        </w:rPr>
        <w:t>prestige,</w:t>
      </w:r>
      <w:r w:rsidRPr="240EBD72">
        <w:rPr>
          <w:rFonts w:eastAsiaTheme="minorEastAsia"/>
          <w:b/>
          <w:bCs/>
          <w:color w:val="333333"/>
        </w:rPr>
        <w:t xml:space="preserve"> and the circulation of research</w:t>
      </w:r>
      <w:r w:rsidR="004448C8">
        <w:rPr>
          <w:rFonts w:eastAsiaTheme="minorEastAsia"/>
          <w:b/>
          <w:bCs/>
          <w:color w:val="333333"/>
        </w:rPr>
        <w:t xml:space="preserve"> </w:t>
      </w:r>
      <w:r w:rsidR="004448C8" w:rsidRPr="240EBD72">
        <w:rPr>
          <w:rFonts w:eastAsiaTheme="minorEastAsia"/>
          <w:color w:val="333333"/>
        </w:rPr>
        <w:t>(2017)</w:t>
      </w:r>
      <w:r w:rsidRPr="240EBD72">
        <w:rPr>
          <w:rFonts w:eastAsiaTheme="minorEastAsia"/>
          <w:b/>
          <w:bCs/>
          <w:color w:val="333333"/>
        </w:rPr>
        <w:t>.</w:t>
      </w:r>
      <w:r w:rsidR="004448C8">
        <w:rPr>
          <w:rFonts w:eastAsiaTheme="minorEastAsia"/>
          <w:color w:val="333333"/>
        </w:rPr>
        <w:t xml:space="preserve"> </w:t>
      </w:r>
      <w:hyperlink r:id="rId77">
        <w:r w:rsidRPr="240EBD72">
          <w:rPr>
            <w:rStyle w:val="Hyperlink"/>
            <w:rFonts w:eastAsiaTheme="minorEastAsia"/>
          </w:rPr>
          <w:t>https://doi.org/10.5281/zenodo.546100</w:t>
        </w:r>
      </w:hyperlink>
    </w:p>
    <w:p w14:paraId="04F30125" w14:textId="4F59D777" w:rsidR="15FA923D" w:rsidRDefault="15FA923D" w:rsidP="240EBD72">
      <w:pPr>
        <w:pStyle w:val="ListParagraph"/>
        <w:numPr>
          <w:ilvl w:val="2"/>
          <w:numId w:val="2"/>
        </w:numPr>
        <w:rPr>
          <w:rFonts w:eastAsiaTheme="minorEastAsia"/>
          <w:color w:val="333333"/>
        </w:rPr>
      </w:pPr>
      <w:r w:rsidRPr="240EBD72">
        <w:rPr>
          <w:rFonts w:eastAsiaTheme="minorEastAsia"/>
          <w:color w:val="333333"/>
        </w:rPr>
        <w:t>Provided historical context from a business perspective regarding the status quo of Academic Publishing and presents possible solutions</w:t>
      </w:r>
      <w:r w:rsidR="4981B7DD" w:rsidRPr="240EBD72">
        <w:rPr>
          <w:rFonts w:eastAsiaTheme="minorEastAsia"/>
          <w:color w:val="333333"/>
        </w:rPr>
        <w:t xml:space="preserve">. </w:t>
      </w:r>
      <w:r w:rsidR="20C3753C" w:rsidRPr="240EBD72">
        <w:rPr>
          <w:rFonts w:eastAsiaTheme="minorEastAsia"/>
          <w:color w:val="333333"/>
        </w:rPr>
        <w:t>Blockchain DAOs using reputation NFTs ha</w:t>
      </w:r>
      <w:r w:rsidR="6232C8F0" w:rsidRPr="240EBD72">
        <w:rPr>
          <w:rFonts w:eastAsiaTheme="minorEastAsia"/>
          <w:color w:val="333333"/>
        </w:rPr>
        <w:t>ve</w:t>
      </w:r>
      <w:r w:rsidR="20C3753C" w:rsidRPr="240EBD72">
        <w:rPr>
          <w:rFonts w:eastAsiaTheme="minorEastAsia"/>
          <w:color w:val="333333"/>
        </w:rPr>
        <w:t xml:space="preserve"> the chance to bypass some of these institutions for prestige.</w:t>
      </w:r>
    </w:p>
    <w:p w14:paraId="1C0538AB" w14:textId="53A943D8" w:rsidR="1578A697" w:rsidRDefault="1578A697" w:rsidP="240EBD72">
      <w:pPr>
        <w:pStyle w:val="ListParagraph"/>
        <w:numPr>
          <w:ilvl w:val="1"/>
          <w:numId w:val="2"/>
        </w:numPr>
        <w:rPr>
          <w:rFonts w:eastAsiaTheme="minorEastAsia"/>
        </w:rPr>
      </w:pPr>
      <w:r w:rsidRPr="240EBD72">
        <w:rPr>
          <w:rFonts w:eastAsiaTheme="minorEastAsia"/>
          <w:color w:val="333333"/>
        </w:rPr>
        <w:t xml:space="preserve">Paul Blackmore &amp; Camille B. </w:t>
      </w:r>
      <w:proofErr w:type="spellStart"/>
      <w:r w:rsidRPr="240EBD72">
        <w:rPr>
          <w:rFonts w:eastAsiaTheme="minorEastAsia"/>
          <w:color w:val="333333"/>
        </w:rPr>
        <w:t>Kandiko</w:t>
      </w:r>
      <w:proofErr w:type="spellEnd"/>
      <w:r w:rsidRPr="240EBD72">
        <w:rPr>
          <w:rFonts w:eastAsiaTheme="minorEastAsia"/>
          <w:color w:val="333333"/>
        </w:rPr>
        <w:t xml:space="preserve"> (2011) </w:t>
      </w:r>
      <w:r w:rsidRPr="240EBD72">
        <w:rPr>
          <w:rFonts w:eastAsiaTheme="minorEastAsia"/>
          <w:b/>
          <w:bCs/>
          <w:color w:val="333333"/>
        </w:rPr>
        <w:t>Motivation in academic life: a prestige economy, Research in Post-Compulsory Education</w:t>
      </w:r>
      <w:r w:rsidRPr="240EBD72">
        <w:rPr>
          <w:rFonts w:eastAsiaTheme="minorEastAsia"/>
          <w:color w:val="333333"/>
        </w:rPr>
        <w:t xml:space="preserve">, 16:4, 399-411, DOI: </w:t>
      </w:r>
      <w:r w:rsidRPr="240EBD72">
        <w:rPr>
          <w:rFonts w:eastAsiaTheme="minorEastAsia"/>
        </w:rPr>
        <w:t>10.1080/13596748.2011.626971</w:t>
      </w:r>
    </w:p>
    <w:p w14:paraId="26B6B2BB" w14:textId="6BB504B9" w:rsidR="1578A697" w:rsidRDefault="1578A697" w:rsidP="240EBD72">
      <w:pPr>
        <w:pStyle w:val="ListParagraph"/>
        <w:numPr>
          <w:ilvl w:val="2"/>
          <w:numId w:val="2"/>
        </w:numPr>
        <w:rPr>
          <w:rFonts w:eastAsiaTheme="minorEastAsia"/>
          <w:color w:val="333333"/>
        </w:rPr>
      </w:pPr>
      <w:r w:rsidRPr="240EBD72">
        <w:rPr>
          <w:rFonts w:eastAsiaTheme="minorEastAsia"/>
          <w:color w:val="333333"/>
        </w:rPr>
        <w:t>There are many problems in higher education and academic publishing as reported by academics</w:t>
      </w:r>
      <w:r w:rsidR="0BC230E9" w:rsidRPr="240EBD72">
        <w:rPr>
          <w:rFonts w:eastAsiaTheme="minorEastAsia"/>
          <w:color w:val="333333"/>
        </w:rPr>
        <w:t xml:space="preserve">. </w:t>
      </w:r>
      <w:r w:rsidRPr="240EBD72">
        <w:rPr>
          <w:rFonts w:eastAsiaTheme="minorEastAsia"/>
          <w:color w:val="333333"/>
        </w:rPr>
        <w:t>The Open Access movement has made a minor impact on improving conditions for scientists reading papers, but worse for scientists publishing papers. Academic Publishing and Universities maintain their power because they continue to manage the prestige economy/clout infrastructure</w:t>
      </w:r>
      <w:r w:rsidR="6F99A435" w:rsidRPr="240EBD72">
        <w:rPr>
          <w:rFonts w:eastAsiaTheme="minorEastAsia"/>
          <w:color w:val="333333"/>
        </w:rPr>
        <w:t xml:space="preserve">. </w:t>
      </w:r>
    </w:p>
    <w:p w14:paraId="12A228C3" w14:textId="5E4861AD" w:rsidR="3CBEE82A" w:rsidRDefault="3CBEE82A" w:rsidP="240EBD72">
      <w:pPr>
        <w:pStyle w:val="ListParagraph"/>
        <w:numPr>
          <w:ilvl w:val="1"/>
          <w:numId w:val="2"/>
        </w:numPr>
        <w:rPr>
          <w:b/>
          <w:bCs/>
          <w:color w:val="424242"/>
        </w:rPr>
      </w:pPr>
      <w:proofErr w:type="spellStart"/>
      <w:r w:rsidRPr="240EBD72">
        <w:rPr>
          <w:rFonts w:eastAsiaTheme="minorEastAsia"/>
          <w:color w:val="424242"/>
        </w:rPr>
        <w:t>Strampel</w:t>
      </w:r>
      <w:proofErr w:type="spellEnd"/>
      <w:r w:rsidRPr="240EBD72">
        <w:rPr>
          <w:rFonts w:eastAsiaTheme="minorEastAsia"/>
          <w:color w:val="424242"/>
        </w:rPr>
        <w:t xml:space="preserve">, </w:t>
      </w:r>
      <w:r w:rsidR="5C954766" w:rsidRPr="240EBD72">
        <w:rPr>
          <w:rFonts w:eastAsiaTheme="minorEastAsia"/>
          <w:color w:val="424242"/>
        </w:rPr>
        <w:t>D.</w:t>
      </w:r>
      <w:r w:rsidR="379FB9A1" w:rsidRPr="240EBD72">
        <w:rPr>
          <w:rFonts w:eastAsiaTheme="minorEastAsia"/>
          <w:color w:val="424242"/>
        </w:rPr>
        <w:t>,</w:t>
      </w:r>
      <w:r w:rsidR="5C954766" w:rsidRPr="240EBD72">
        <w:rPr>
          <w:rFonts w:eastAsiaTheme="minorEastAsia"/>
          <w:color w:val="424242"/>
        </w:rPr>
        <w:t xml:space="preserve"> </w:t>
      </w:r>
      <w:r w:rsidRPr="240EBD72">
        <w:rPr>
          <w:rFonts w:eastAsiaTheme="minorEastAsia"/>
          <w:color w:val="424242"/>
        </w:rPr>
        <w:t xml:space="preserve">Simba Information. </w:t>
      </w:r>
      <w:r w:rsidR="06FEB7E3" w:rsidRPr="240EBD72">
        <w:rPr>
          <w:rFonts w:eastAsiaTheme="minorEastAsia"/>
          <w:b/>
          <w:bCs/>
          <w:color w:val="424242"/>
        </w:rPr>
        <w:t xml:space="preserve">Global Scientific &amp; Technical Publishing 2021-2025 </w:t>
      </w:r>
      <w:r w:rsidR="06FEB7E3" w:rsidRPr="240EBD72">
        <w:rPr>
          <w:rFonts w:eastAsiaTheme="minorEastAsia"/>
          <w:color w:val="424242"/>
        </w:rPr>
        <w:t xml:space="preserve">Published Jul 1, </w:t>
      </w:r>
      <w:proofErr w:type="gramStart"/>
      <w:r w:rsidR="06FEB7E3" w:rsidRPr="240EBD72">
        <w:rPr>
          <w:rFonts w:eastAsiaTheme="minorEastAsia"/>
          <w:color w:val="424242"/>
        </w:rPr>
        <w:t>2021</w:t>
      </w:r>
      <w:proofErr w:type="gramEnd"/>
      <w:r w:rsidR="06FEB7E3" w:rsidRPr="240EBD72">
        <w:rPr>
          <w:rFonts w:eastAsiaTheme="minorEastAsia"/>
          <w:color w:val="424242"/>
        </w:rPr>
        <w:t xml:space="preserve"> | 99 Pages | Pub ID: CURP16709011</w:t>
      </w:r>
    </w:p>
    <w:p w14:paraId="4CDCCF2F" w14:textId="05B65EDB" w:rsidR="326A1C36" w:rsidRDefault="326A1C36" w:rsidP="240EBD72">
      <w:pPr>
        <w:pStyle w:val="ListParagraph"/>
        <w:numPr>
          <w:ilvl w:val="2"/>
          <w:numId w:val="2"/>
        </w:numPr>
        <w:rPr>
          <w:rFonts w:eastAsiaTheme="minorEastAsia"/>
          <w:b/>
          <w:bCs/>
          <w:color w:val="424242"/>
        </w:rPr>
      </w:pPr>
      <w:r w:rsidRPr="240EBD72">
        <w:rPr>
          <w:rFonts w:eastAsiaTheme="minorEastAsia"/>
          <w:color w:val="424242"/>
        </w:rPr>
        <w:t>Market report by Simba Information regarding the state of Science Publishing</w:t>
      </w:r>
      <w:r w:rsidR="5991D9E3" w:rsidRPr="240EBD72">
        <w:rPr>
          <w:rFonts w:eastAsiaTheme="minorEastAsia"/>
          <w:color w:val="424242"/>
        </w:rPr>
        <w:t xml:space="preserve"> and its projections 2021-2025</w:t>
      </w:r>
      <w:r w:rsidR="402BD471" w:rsidRPr="240EBD72">
        <w:rPr>
          <w:rFonts w:eastAsiaTheme="minorEastAsia"/>
          <w:color w:val="424242"/>
        </w:rPr>
        <w:t xml:space="preserve">. </w:t>
      </w:r>
      <w:r w:rsidRPr="240EBD72">
        <w:rPr>
          <w:rFonts w:eastAsiaTheme="minorEastAsia"/>
          <w:color w:val="424242"/>
        </w:rPr>
        <w:t xml:space="preserve">The numbers </w:t>
      </w:r>
      <w:r w:rsidR="0F96F4D8" w:rsidRPr="240EBD72">
        <w:rPr>
          <w:rFonts w:eastAsiaTheme="minorEastAsia"/>
          <w:color w:val="424242"/>
        </w:rPr>
        <w:t>were illuminating</w:t>
      </w:r>
      <w:r w:rsidR="57667921" w:rsidRPr="240EBD72">
        <w:rPr>
          <w:rFonts w:eastAsiaTheme="minorEastAsia"/>
          <w:color w:val="424242"/>
        </w:rPr>
        <w:t xml:space="preserve">. </w:t>
      </w:r>
      <w:r w:rsidR="6B86D67C" w:rsidRPr="240EBD72">
        <w:rPr>
          <w:rFonts w:eastAsiaTheme="minorEastAsia"/>
          <w:color w:val="424242"/>
        </w:rPr>
        <w:t>My goal is to deflate the $23B Science Publishing Market by 100x in 5-10 years.</w:t>
      </w:r>
    </w:p>
    <w:p w14:paraId="7DBCC7E9" w14:textId="77777777" w:rsidR="00AC5925" w:rsidRDefault="00AC5925" w:rsidP="240EBD72">
      <w:pPr>
        <w:rPr>
          <w:rFonts w:eastAsiaTheme="minorEastAsia"/>
          <w:b/>
          <w:bCs/>
          <w:color w:val="424242"/>
          <w:sz w:val="28"/>
          <w:szCs w:val="28"/>
        </w:rPr>
      </w:pPr>
    </w:p>
    <w:p w14:paraId="2B350368" w14:textId="77777777" w:rsidR="00AC5925" w:rsidRDefault="00AC5925" w:rsidP="240EBD72">
      <w:pPr>
        <w:rPr>
          <w:rFonts w:eastAsiaTheme="minorEastAsia"/>
          <w:b/>
          <w:bCs/>
          <w:color w:val="424242"/>
          <w:sz w:val="28"/>
          <w:szCs w:val="28"/>
        </w:rPr>
      </w:pPr>
    </w:p>
    <w:p w14:paraId="76681A5C" w14:textId="77777777" w:rsidR="00AC5925" w:rsidRDefault="00AC5925" w:rsidP="240EBD72">
      <w:pPr>
        <w:rPr>
          <w:rFonts w:eastAsiaTheme="minorEastAsia"/>
          <w:b/>
          <w:bCs/>
          <w:color w:val="424242"/>
          <w:sz w:val="28"/>
          <w:szCs w:val="28"/>
        </w:rPr>
      </w:pPr>
    </w:p>
    <w:p w14:paraId="22BEC7AD" w14:textId="77777777" w:rsidR="00AC5925" w:rsidRDefault="00AC5925" w:rsidP="240EBD72">
      <w:pPr>
        <w:rPr>
          <w:rFonts w:eastAsiaTheme="minorEastAsia"/>
          <w:b/>
          <w:bCs/>
          <w:color w:val="424242"/>
          <w:sz w:val="28"/>
          <w:szCs w:val="28"/>
        </w:rPr>
      </w:pPr>
    </w:p>
    <w:p w14:paraId="54A52A21" w14:textId="12C821A1" w:rsidR="1F05FDBE" w:rsidRDefault="1F05FDBE" w:rsidP="240EBD72">
      <w:pPr>
        <w:rPr>
          <w:rFonts w:eastAsiaTheme="minorEastAsia"/>
          <w:b/>
          <w:bCs/>
          <w:color w:val="424242"/>
          <w:sz w:val="28"/>
          <w:szCs w:val="28"/>
        </w:rPr>
      </w:pPr>
      <w:r w:rsidRPr="240EBD72">
        <w:rPr>
          <w:rFonts w:eastAsiaTheme="minorEastAsia"/>
          <w:b/>
          <w:bCs/>
          <w:color w:val="424242"/>
          <w:sz w:val="28"/>
          <w:szCs w:val="28"/>
        </w:rPr>
        <w:t>Contextual Citation Framework:</w:t>
      </w:r>
    </w:p>
    <w:p w14:paraId="0A5B4AD6" w14:textId="18BC2BAF" w:rsidR="32E0441F" w:rsidRDefault="32E0441F" w:rsidP="240EBD72">
      <w:pPr>
        <w:pStyle w:val="ListParagraph"/>
        <w:numPr>
          <w:ilvl w:val="0"/>
          <w:numId w:val="6"/>
        </w:numPr>
        <w:rPr>
          <w:rFonts w:eastAsiaTheme="minorEastAsia"/>
        </w:rPr>
      </w:pPr>
      <w:r>
        <w:t>Ideas:</w:t>
      </w:r>
    </w:p>
    <w:p w14:paraId="72528083" w14:textId="26D311F0" w:rsidR="32E0441F" w:rsidRDefault="32E0441F" w:rsidP="240EBD72">
      <w:pPr>
        <w:pStyle w:val="ListParagraph"/>
        <w:numPr>
          <w:ilvl w:val="1"/>
          <w:numId w:val="6"/>
        </w:numPr>
      </w:pPr>
      <w:r>
        <w:t>MVPR</w:t>
      </w:r>
    </w:p>
    <w:p w14:paraId="3A55F947" w14:textId="2B702773" w:rsidR="32E0441F" w:rsidRDefault="32E0441F" w:rsidP="240EBD72">
      <w:pPr>
        <w:pStyle w:val="ListParagraph"/>
        <w:numPr>
          <w:ilvl w:val="1"/>
          <w:numId w:val="6"/>
        </w:numPr>
      </w:pPr>
      <w:r w:rsidRPr="240EBD72">
        <w:t>Seasonal Governance</w:t>
      </w:r>
    </w:p>
    <w:p w14:paraId="03453351" w14:textId="58E675C4" w:rsidR="32E0441F" w:rsidRDefault="32E0441F" w:rsidP="240EBD72">
      <w:pPr>
        <w:pStyle w:val="ListParagraph"/>
        <w:numPr>
          <w:ilvl w:val="1"/>
          <w:numId w:val="6"/>
        </w:numPr>
      </w:pPr>
      <w:r>
        <w:t xml:space="preserve">Eternal Review </w:t>
      </w:r>
    </w:p>
    <w:p w14:paraId="567A1050" w14:textId="0E3233D4" w:rsidR="32E0441F" w:rsidRDefault="32E0441F" w:rsidP="240EBD72">
      <w:pPr>
        <w:pStyle w:val="ListParagraph"/>
        <w:numPr>
          <w:ilvl w:val="1"/>
          <w:numId w:val="6"/>
        </w:numPr>
      </w:pPr>
      <w:r>
        <w:t>Replication Bounties</w:t>
      </w:r>
    </w:p>
    <w:p w14:paraId="3BADD592" w14:textId="113AB1E1" w:rsidR="32E0441F" w:rsidRDefault="32E0441F" w:rsidP="240EBD72">
      <w:pPr>
        <w:pStyle w:val="ListParagraph"/>
        <w:numPr>
          <w:ilvl w:val="1"/>
          <w:numId w:val="6"/>
        </w:numPr>
      </w:pPr>
      <w:r>
        <w:t>Annotated Bibliographies</w:t>
      </w:r>
    </w:p>
    <w:p w14:paraId="6C29633D" w14:textId="0C952391" w:rsidR="32E0441F" w:rsidRDefault="32E0441F" w:rsidP="240EBD72">
      <w:pPr>
        <w:pStyle w:val="ListParagraph"/>
        <w:numPr>
          <w:ilvl w:val="1"/>
          <w:numId w:val="6"/>
        </w:numPr>
      </w:pPr>
      <w:r>
        <w:t>Historical Context Mapping</w:t>
      </w:r>
    </w:p>
    <w:p w14:paraId="77A251C9" w14:textId="3E277B9F" w:rsidR="32E0441F" w:rsidRDefault="32E0441F" w:rsidP="240EBD72">
      <w:pPr>
        <w:pStyle w:val="ListParagraph"/>
        <w:numPr>
          <w:ilvl w:val="1"/>
          <w:numId w:val="6"/>
        </w:numPr>
      </w:pPr>
      <w:r>
        <w:t>Ecosystem Launch</w:t>
      </w:r>
    </w:p>
    <w:p w14:paraId="15DB7079" w14:textId="61830289" w:rsidR="79E0BFFC" w:rsidRDefault="79E0BFFC" w:rsidP="240EBD72">
      <w:pPr>
        <w:jc w:val="center"/>
      </w:pPr>
      <w:r>
        <w:rPr>
          <w:noProof/>
        </w:rPr>
        <w:drawing>
          <wp:inline distT="0" distB="0" distL="0" distR="0" wp14:anchorId="60267638" wp14:editId="080385BE">
            <wp:extent cx="3770546" cy="4962526"/>
            <wp:effectExtent l="57150" t="57150" r="57150" b="57150"/>
            <wp:docPr id="2071616277" name="Picture 2071616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3770546" cy="4962526"/>
                    </a:xfrm>
                    <a:prstGeom prst="rect">
                      <a:avLst/>
                    </a:prstGeom>
                    <a:ln w="57150">
                      <a:solidFill>
                        <a:srgbClr val="FFFF00"/>
                      </a:solidFill>
                      <a:prstDash val="solid"/>
                    </a:ln>
                  </pic:spPr>
                </pic:pic>
              </a:graphicData>
            </a:graphic>
          </wp:inline>
        </w:drawing>
      </w:r>
    </w:p>
    <w:p w14:paraId="3F8CAC91" w14:textId="07BFCACF" w:rsidR="240EBD72" w:rsidRDefault="240EBD72" w:rsidP="240EBD72"/>
    <w:p w14:paraId="74F043DA" w14:textId="762C8345" w:rsidR="240EBD72" w:rsidRDefault="240EBD72" w:rsidP="240EBD72">
      <w:pPr>
        <w:rPr>
          <w:color w:val="FF0000"/>
        </w:rPr>
      </w:pPr>
    </w:p>
    <w:p w14:paraId="10CA8071" w14:textId="5EF392C4" w:rsidR="240EBD72" w:rsidRDefault="240EBD72" w:rsidP="240EBD72"/>
    <w:p w14:paraId="7D999FEE" w14:textId="3167D630" w:rsidR="68F6ED3D" w:rsidRDefault="68F6ED3D" w:rsidP="240EBD72">
      <w:pPr>
        <w:rPr>
          <w:sz w:val="32"/>
          <w:szCs w:val="32"/>
        </w:rPr>
      </w:pPr>
      <w:bookmarkStart w:id="77" w:name="_Toc95340323"/>
      <w:bookmarkStart w:id="78" w:name="_Toc95340400"/>
      <w:bookmarkStart w:id="79" w:name="_Toc95412871"/>
      <w:r w:rsidRPr="002D62E0">
        <w:rPr>
          <w:rStyle w:val="Heading1Char"/>
          <w:b/>
          <w:bCs/>
          <w:sz w:val="40"/>
          <w:szCs w:val="40"/>
        </w:rPr>
        <w:lastRenderedPageBreak/>
        <w:t>Appendix</w:t>
      </w:r>
      <w:bookmarkEnd w:id="77"/>
      <w:bookmarkEnd w:id="78"/>
      <w:bookmarkEnd w:id="79"/>
      <w:r w:rsidRPr="240EBD72">
        <w:rPr>
          <w:sz w:val="32"/>
          <w:szCs w:val="32"/>
        </w:rPr>
        <w:t>:</w:t>
      </w:r>
    </w:p>
    <w:p w14:paraId="72B4CBD5" w14:textId="77777777" w:rsidR="00A32EE9" w:rsidRDefault="4967984B" w:rsidP="002D62E0">
      <w:pPr>
        <w:pStyle w:val="Heading2"/>
      </w:pPr>
      <w:bookmarkStart w:id="80" w:name="_Toc95340324"/>
      <w:bookmarkStart w:id="81" w:name="_Toc95340401"/>
      <w:bookmarkStart w:id="82" w:name="_Toc95412872"/>
      <w:r>
        <w:t>Appendix</w:t>
      </w:r>
      <w:r w:rsidR="4926D25D">
        <w:t xml:space="preserve"> A</w:t>
      </w:r>
      <w:r>
        <w:t>:</w:t>
      </w:r>
      <w:r w:rsidR="2A53399F">
        <w:t xml:space="preserve"> Sequence Diagram of Academic Publishing Status Quo</w:t>
      </w:r>
      <w:bookmarkEnd w:id="80"/>
      <w:bookmarkEnd w:id="81"/>
      <w:bookmarkEnd w:id="82"/>
      <w:r w:rsidR="2A53399F">
        <w:t xml:space="preserve"> </w:t>
      </w:r>
    </w:p>
    <w:p w14:paraId="21040C17" w14:textId="639D62D4" w:rsidR="00A32EE9" w:rsidRDefault="00A32EE9" w:rsidP="58DC4B36">
      <w:r>
        <w:t>Browsing tooling is generally managed by Publishers</w:t>
      </w:r>
    </w:p>
    <w:p w14:paraId="713BB10D" w14:textId="1CFC959B" w:rsidR="0D6E90CE" w:rsidRDefault="20680006" w:rsidP="58DC4B36">
      <w:r>
        <w:rPr>
          <w:noProof/>
        </w:rPr>
        <w:drawing>
          <wp:inline distT="0" distB="0" distL="0" distR="0" wp14:anchorId="1F0826F8" wp14:editId="4DF790A7">
            <wp:extent cx="6712464" cy="6022764"/>
            <wp:effectExtent l="0" t="0" r="6350" b="0"/>
            <wp:docPr id="1698272088" name="Picture 169827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extLst>
                        <a:ext uri="{28A0092B-C50C-407E-A947-70E740481C1C}">
                          <a14:useLocalDpi xmlns:a14="http://schemas.microsoft.com/office/drawing/2010/main" val="0"/>
                        </a:ext>
                      </a:extLst>
                    </a:blip>
                    <a:srcRect t="3000"/>
                    <a:stretch/>
                  </pic:blipFill>
                  <pic:spPr bwMode="auto">
                    <a:xfrm>
                      <a:off x="0" y="0"/>
                      <a:ext cx="6712808" cy="6023072"/>
                    </a:xfrm>
                    <a:prstGeom prst="rect">
                      <a:avLst/>
                    </a:prstGeom>
                    <a:ln>
                      <a:noFill/>
                    </a:ln>
                    <a:extLst>
                      <a:ext uri="{53640926-AAD7-44D8-BBD7-CCE9431645EC}">
                        <a14:shadowObscured xmlns:a14="http://schemas.microsoft.com/office/drawing/2010/main"/>
                      </a:ext>
                    </a:extLst>
                  </pic:spPr>
                </pic:pic>
              </a:graphicData>
            </a:graphic>
          </wp:inline>
        </w:drawing>
      </w:r>
    </w:p>
    <w:p w14:paraId="06763E83" w14:textId="77777777" w:rsidR="00A32EE9" w:rsidRDefault="00A32EE9" w:rsidP="58DC4B36"/>
    <w:p w14:paraId="7214BDD8" w14:textId="50E3FA7B" w:rsidR="58DC4B36" w:rsidRDefault="58DC4B36" w:rsidP="240EBD72">
      <w:pPr>
        <w:jc w:val="center"/>
      </w:pPr>
    </w:p>
    <w:p w14:paraId="35E27F6C" w14:textId="4468DB7E" w:rsidR="58DC4B36" w:rsidRDefault="58DC4B36" w:rsidP="240EBD72"/>
    <w:p w14:paraId="0A3C48D6" w14:textId="77777777" w:rsidR="00D16083" w:rsidRDefault="00D16083" w:rsidP="240EBD72"/>
    <w:p w14:paraId="640A5862" w14:textId="77777777" w:rsidR="00D16083" w:rsidRDefault="00D16083" w:rsidP="240EBD72"/>
    <w:p w14:paraId="5CCDE69E" w14:textId="7BED88B5" w:rsidR="58DC4B36" w:rsidRDefault="51DFF273" w:rsidP="002D62E0">
      <w:pPr>
        <w:pStyle w:val="Heading2"/>
      </w:pPr>
      <w:bookmarkStart w:id="83" w:name="_Toc95340325"/>
      <w:bookmarkStart w:id="84" w:name="_Toc95340402"/>
      <w:bookmarkStart w:id="85" w:name="_Toc95412873"/>
      <w:r>
        <w:lastRenderedPageBreak/>
        <w:t xml:space="preserve">Appendix B: </w:t>
      </w:r>
      <w:r w:rsidR="3D864375">
        <w:t>Traditional vs. Decoupled Peer-Review Models</w:t>
      </w:r>
      <w:bookmarkEnd w:id="83"/>
      <w:bookmarkEnd w:id="84"/>
      <w:bookmarkEnd w:id="85"/>
    </w:p>
    <w:p w14:paraId="209B7C8E" w14:textId="43BF21CC" w:rsidR="6EC24492" w:rsidRDefault="6EC24492" w:rsidP="58DC4B36">
      <w:pPr>
        <w:jc w:val="center"/>
      </w:pPr>
      <w:r>
        <w:rPr>
          <w:noProof/>
        </w:rPr>
        <w:drawing>
          <wp:inline distT="0" distB="0" distL="0" distR="0" wp14:anchorId="3B925ECE" wp14:editId="00CC5865">
            <wp:extent cx="6067425" cy="4563209"/>
            <wp:effectExtent l="0" t="0" r="0" b="0"/>
            <wp:docPr id="982961613" name="Picture 98296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6067425" cy="4563209"/>
                    </a:xfrm>
                    <a:prstGeom prst="rect">
                      <a:avLst/>
                    </a:prstGeom>
                  </pic:spPr>
                </pic:pic>
              </a:graphicData>
            </a:graphic>
          </wp:inline>
        </w:drawing>
      </w:r>
      <w:r w:rsidRPr="58DC4B36">
        <w:rPr>
          <w:rStyle w:val="FootnoteReference"/>
        </w:rPr>
        <w:footnoteReference w:id="24"/>
      </w:r>
    </w:p>
    <w:p w14:paraId="1FA4E6E6" w14:textId="6390F2E4" w:rsidR="240EBD72" w:rsidRDefault="240EBD72" w:rsidP="240EBD72">
      <w:pPr>
        <w:jc w:val="center"/>
      </w:pPr>
    </w:p>
    <w:p w14:paraId="72E6A52C" w14:textId="77777777" w:rsidR="00E30CC5" w:rsidRDefault="00E30CC5" w:rsidP="58DC4B36"/>
    <w:p w14:paraId="1788AFB4" w14:textId="77777777" w:rsidR="00E30CC5" w:rsidRDefault="00E30CC5" w:rsidP="58DC4B36"/>
    <w:p w14:paraId="5EE2BB6A" w14:textId="77777777" w:rsidR="00E30CC5" w:rsidRDefault="00E30CC5" w:rsidP="58DC4B36"/>
    <w:p w14:paraId="70BD364A" w14:textId="77777777" w:rsidR="00E30CC5" w:rsidRDefault="00E30CC5" w:rsidP="58DC4B36"/>
    <w:p w14:paraId="526792C1" w14:textId="77777777" w:rsidR="00E30CC5" w:rsidRDefault="00E30CC5" w:rsidP="58DC4B36"/>
    <w:p w14:paraId="03C1A991" w14:textId="77777777" w:rsidR="00E30CC5" w:rsidRDefault="00E30CC5" w:rsidP="58DC4B36"/>
    <w:p w14:paraId="4D4E1FF8" w14:textId="77777777" w:rsidR="00E30CC5" w:rsidRDefault="00E30CC5" w:rsidP="58DC4B36"/>
    <w:p w14:paraId="22971E57" w14:textId="77777777" w:rsidR="00E30CC5" w:rsidRDefault="00E30CC5" w:rsidP="58DC4B36"/>
    <w:p w14:paraId="3E48C412" w14:textId="6998B651" w:rsidR="58DC4B36" w:rsidRDefault="1B2C4902" w:rsidP="002D62E0">
      <w:pPr>
        <w:pStyle w:val="Heading2"/>
      </w:pPr>
      <w:bookmarkStart w:id="86" w:name="_Toc95340326"/>
      <w:bookmarkStart w:id="87" w:name="_Toc95340403"/>
      <w:bookmarkStart w:id="88" w:name="_Toc95412874"/>
      <w:r>
        <w:lastRenderedPageBreak/>
        <w:t>Appendix C</w:t>
      </w:r>
      <w:r w:rsidR="440A6F21">
        <w:t>: Shows how Government Funding has Shifted Priorities between 2000-2017</w:t>
      </w:r>
      <w:bookmarkEnd w:id="86"/>
      <w:bookmarkEnd w:id="87"/>
      <w:bookmarkEnd w:id="88"/>
    </w:p>
    <w:p w14:paraId="247B4F7C" w14:textId="34FFD1D6" w:rsidR="7D78AEB7" w:rsidRDefault="7D78AEB7" w:rsidP="240EBD72">
      <w:pPr>
        <w:jc w:val="center"/>
      </w:pPr>
      <w:r>
        <w:rPr>
          <w:noProof/>
        </w:rPr>
        <w:drawing>
          <wp:inline distT="0" distB="0" distL="0" distR="0" wp14:anchorId="61482045" wp14:editId="212FEBAA">
            <wp:extent cx="4572000" cy="4000500"/>
            <wp:effectExtent l="0" t="0" r="0" b="0"/>
            <wp:docPr id="659109553" name="Picture 659109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4572000" cy="4000500"/>
                    </a:xfrm>
                    <a:prstGeom prst="rect">
                      <a:avLst/>
                    </a:prstGeom>
                  </pic:spPr>
                </pic:pic>
              </a:graphicData>
            </a:graphic>
          </wp:inline>
        </w:drawing>
      </w:r>
    </w:p>
    <w:p w14:paraId="24BB64F1" w14:textId="400F017A" w:rsidR="240EBD72" w:rsidRDefault="240EBD72" w:rsidP="240EBD72">
      <w:pPr>
        <w:jc w:val="center"/>
      </w:pPr>
    </w:p>
    <w:sectPr w:rsidR="240EBD72" w:rsidSect="005735FD">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4577A8" w14:textId="77777777" w:rsidR="002B7253" w:rsidRDefault="002B7253">
      <w:pPr>
        <w:spacing w:after="0" w:line="240" w:lineRule="auto"/>
      </w:pPr>
      <w:r>
        <w:separator/>
      </w:r>
    </w:p>
  </w:endnote>
  <w:endnote w:type="continuationSeparator" w:id="0">
    <w:p w14:paraId="3225044B" w14:textId="77777777" w:rsidR="002B7253" w:rsidRDefault="002B72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opperplate Gothic Bold">
    <w:panose1 w:val="020E0705020206020404"/>
    <w:charset w:val="4D"/>
    <w:family w:val="swiss"/>
    <w:pitch w:val="variable"/>
    <w:sig w:usb0="00000003" w:usb1="00000000" w:usb2="00000000" w:usb3="00000000" w:csb0="00000001" w:csb1="00000000"/>
  </w:font>
  <w:font w:name="Algerian">
    <w:panose1 w:val="04020705040A02060702"/>
    <w:charset w:val="4D"/>
    <w:family w:val="decorative"/>
    <w:pitch w:val="variable"/>
    <w:sig w:usb0="00000003" w:usb1="00000000" w:usb2="00000000" w:usb3="00000000" w:csb0="00000001" w:csb1="00000000"/>
  </w:font>
  <w:font w:name="Menlo">
    <w:panose1 w:val="020B0609030804020204"/>
    <w:charset w:val="00"/>
    <w:family w:val="modern"/>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Lato">
    <w:panose1 w:val="020F0502020204030203"/>
    <w:charset w:val="00"/>
    <w:family w:val="swiss"/>
    <w:pitch w:val="variable"/>
    <w:sig w:usb0="E10002FF" w:usb1="5000ECFF" w:usb2="00000021" w:usb3="00000000" w:csb0="0000019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58DC4B36" w14:paraId="03639BB9" w14:textId="77777777" w:rsidTr="240EBD72">
      <w:tc>
        <w:tcPr>
          <w:tcW w:w="3120" w:type="dxa"/>
        </w:tcPr>
        <w:p w14:paraId="13CCB32B" w14:textId="2DBCC07A" w:rsidR="58DC4B36" w:rsidRDefault="58DC4B36" w:rsidP="58DC4B36">
          <w:pPr>
            <w:pStyle w:val="Header"/>
            <w:ind w:left="-115"/>
          </w:pPr>
        </w:p>
      </w:tc>
      <w:tc>
        <w:tcPr>
          <w:tcW w:w="3120" w:type="dxa"/>
        </w:tcPr>
        <w:p w14:paraId="6ADCE589" w14:textId="51BEA583" w:rsidR="58DC4B36" w:rsidRDefault="58DC4B36" w:rsidP="58DC4B36">
          <w:pPr>
            <w:pStyle w:val="Header"/>
            <w:jc w:val="center"/>
          </w:pPr>
        </w:p>
      </w:tc>
      <w:tc>
        <w:tcPr>
          <w:tcW w:w="3120" w:type="dxa"/>
        </w:tcPr>
        <w:p w14:paraId="6AAF5DC7" w14:textId="25DF31D8" w:rsidR="58DC4B36" w:rsidRDefault="58DC4B36" w:rsidP="58DC4B36">
          <w:pPr>
            <w:pStyle w:val="Header"/>
            <w:ind w:right="-115"/>
            <w:jc w:val="right"/>
          </w:pPr>
          <w:r>
            <w:fldChar w:fldCharType="begin"/>
          </w:r>
          <w:r>
            <w:instrText>PAGE</w:instrText>
          </w:r>
          <w:r>
            <w:fldChar w:fldCharType="separate"/>
          </w:r>
          <w:r w:rsidR="00BD14A8">
            <w:rPr>
              <w:noProof/>
            </w:rPr>
            <w:t>1</w:t>
          </w:r>
          <w:r>
            <w:fldChar w:fldCharType="end"/>
          </w:r>
        </w:p>
      </w:tc>
    </w:tr>
  </w:tbl>
  <w:p w14:paraId="0771AE0F" w14:textId="654A5E90" w:rsidR="58DC4B36" w:rsidRDefault="58DC4B36" w:rsidP="58DC4B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680722" w14:textId="77777777" w:rsidR="002B7253" w:rsidRDefault="002B7253">
      <w:pPr>
        <w:spacing w:after="0" w:line="240" w:lineRule="auto"/>
      </w:pPr>
      <w:r>
        <w:separator/>
      </w:r>
    </w:p>
  </w:footnote>
  <w:footnote w:type="continuationSeparator" w:id="0">
    <w:p w14:paraId="67F3B9C9" w14:textId="77777777" w:rsidR="002B7253" w:rsidRDefault="002B7253">
      <w:pPr>
        <w:spacing w:after="0" w:line="240" w:lineRule="auto"/>
      </w:pPr>
      <w:r>
        <w:continuationSeparator/>
      </w:r>
    </w:p>
  </w:footnote>
  <w:footnote w:id="1">
    <w:p w14:paraId="59FEC9BE" w14:textId="72AD7243" w:rsidR="00725C88" w:rsidRPr="00C77B2A" w:rsidRDefault="00725C88">
      <w:pPr>
        <w:pStyle w:val="FootnoteText"/>
        <w:rPr>
          <w:sz w:val="18"/>
          <w:szCs w:val="18"/>
        </w:rPr>
      </w:pPr>
      <w:r w:rsidRPr="00C77B2A">
        <w:rPr>
          <w:rStyle w:val="FootnoteReference"/>
          <w:sz w:val="18"/>
          <w:szCs w:val="18"/>
        </w:rPr>
        <w:footnoteRef/>
      </w:r>
      <w:r w:rsidRPr="00C77B2A">
        <w:rPr>
          <w:sz w:val="18"/>
          <w:szCs w:val="18"/>
        </w:rPr>
        <w:t xml:space="preserve"> Vicious Cycle of Crises: The affordability crisis</w:t>
      </w:r>
      <w:r w:rsidR="00264F5C" w:rsidRPr="00C77B2A">
        <w:rPr>
          <w:sz w:val="18"/>
          <w:szCs w:val="18"/>
        </w:rPr>
        <w:t xml:space="preserve"> </w:t>
      </w:r>
      <w:r w:rsidR="00A57088">
        <w:rPr>
          <w:sz w:val="18"/>
          <w:szCs w:val="18"/>
        </w:rPr>
        <w:t>refers to the fact that</w:t>
      </w:r>
      <w:r w:rsidR="001B072E" w:rsidRPr="00C77B2A">
        <w:rPr>
          <w:sz w:val="18"/>
          <w:szCs w:val="18"/>
        </w:rPr>
        <w:t xml:space="preserve"> Big Publishing are oligopolies</w:t>
      </w:r>
      <w:r w:rsidR="00A57088">
        <w:rPr>
          <w:sz w:val="18"/>
          <w:szCs w:val="18"/>
        </w:rPr>
        <w:t>.</w:t>
      </w:r>
      <w:r w:rsidR="001B072E" w:rsidRPr="00C77B2A">
        <w:rPr>
          <w:sz w:val="18"/>
          <w:szCs w:val="18"/>
        </w:rPr>
        <w:t xml:space="preserve"> </w:t>
      </w:r>
      <w:r w:rsidR="00A57088">
        <w:rPr>
          <w:sz w:val="18"/>
          <w:szCs w:val="18"/>
        </w:rPr>
        <w:t>I</w:t>
      </w:r>
      <w:r w:rsidR="001B072E" w:rsidRPr="00C77B2A">
        <w:rPr>
          <w:sz w:val="18"/>
          <w:szCs w:val="18"/>
        </w:rPr>
        <w:t>n their respective markets</w:t>
      </w:r>
      <w:r w:rsidR="00A57088">
        <w:rPr>
          <w:sz w:val="18"/>
          <w:szCs w:val="18"/>
        </w:rPr>
        <w:t>,</w:t>
      </w:r>
      <w:r w:rsidR="001B072E" w:rsidRPr="00C77B2A">
        <w:rPr>
          <w:sz w:val="18"/>
          <w:szCs w:val="18"/>
        </w:rPr>
        <w:t xml:space="preserve"> </w:t>
      </w:r>
      <w:r w:rsidR="00A57088">
        <w:rPr>
          <w:sz w:val="18"/>
          <w:szCs w:val="18"/>
        </w:rPr>
        <w:t>they</w:t>
      </w:r>
      <w:r w:rsidR="001B072E" w:rsidRPr="00C77B2A">
        <w:rPr>
          <w:sz w:val="18"/>
          <w:szCs w:val="18"/>
        </w:rPr>
        <w:t xml:space="preserve"> own an overwhelming majority </w:t>
      </w:r>
      <w:r w:rsidR="001B072E" w:rsidRPr="007A0793">
        <w:rPr>
          <w:sz w:val="18"/>
          <w:szCs w:val="18"/>
        </w:rPr>
        <w:t>of the academic paper copyrights and make up to 40+% profit margin</w:t>
      </w:r>
      <w:r w:rsidR="00A57088" w:rsidRPr="007A0793">
        <w:rPr>
          <w:sz w:val="18"/>
          <w:szCs w:val="18"/>
        </w:rPr>
        <w:t xml:space="preserve">s. For context, </w:t>
      </w:r>
      <w:r w:rsidR="001B072E" w:rsidRPr="007A0793">
        <w:rPr>
          <w:sz w:val="18"/>
          <w:szCs w:val="18"/>
        </w:rPr>
        <w:t>the New York Times only makes ~8%</w:t>
      </w:r>
      <w:r w:rsidR="00A57088" w:rsidRPr="007A0793">
        <w:rPr>
          <w:sz w:val="18"/>
          <w:szCs w:val="18"/>
        </w:rPr>
        <w:t>. This</w:t>
      </w:r>
      <w:r w:rsidR="001B072E" w:rsidRPr="007A0793">
        <w:rPr>
          <w:sz w:val="18"/>
          <w:szCs w:val="18"/>
        </w:rPr>
        <w:t xml:space="preserve"> makes it difficult for institutions to combat the functionality crisis</w:t>
      </w:r>
      <w:r w:rsidR="00C77B2A" w:rsidRPr="007A0793">
        <w:rPr>
          <w:sz w:val="18"/>
          <w:szCs w:val="18"/>
        </w:rPr>
        <w:t xml:space="preserve"> – updating infrastructure for data discoverability etc.  The functionality crisis in turn exacerbates the replicability crisis.</w:t>
      </w:r>
    </w:p>
  </w:footnote>
  <w:footnote w:id="2">
    <w:p w14:paraId="21F34696" w14:textId="31E223E6" w:rsidR="00725C88" w:rsidRDefault="00725C88">
      <w:pPr>
        <w:pStyle w:val="FootnoteText"/>
      </w:pPr>
      <w:r w:rsidRPr="00C77B2A">
        <w:rPr>
          <w:rStyle w:val="FootnoteReference"/>
          <w:sz w:val="18"/>
          <w:szCs w:val="18"/>
        </w:rPr>
        <w:footnoteRef/>
      </w:r>
      <w:r w:rsidRPr="00C77B2A">
        <w:rPr>
          <w:sz w:val="18"/>
          <w:szCs w:val="18"/>
        </w:rPr>
        <w:t xml:space="preserve"> Eternal Review: A form of peer-review that uses a citation system to contextualize research, track its influences, and keep it alive for formal reuse, reappraisal, and revision for all time</w:t>
      </w:r>
      <w:r w:rsidR="00A57088" w:rsidRPr="007A0793">
        <w:rPr>
          <w:sz w:val="18"/>
          <w:szCs w:val="18"/>
        </w:rPr>
        <w:t>.</w:t>
      </w:r>
      <w:r w:rsidRPr="00C77B2A">
        <w:rPr>
          <w:sz w:val="18"/>
          <w:szCs w:val="18"/>
        </w:rPr>
        <w:t xml:space="preserve"> </w:t>
      </w:r>
      <w:r w:rsidR="00A57088">
        <w:rPr>
          <w:sz w:val="18"/>
          <w:szCs w:val="18"/>
        </w:rPr>
        <w:t>This improves upon</w:t>
      </w:r>
      <w:r w:rsidRPr="00C77B2A">
        <w:rPr>
          <w:sz w:val="18"/>
          <w:szCs w:val="18"/>
        </w:rPr>
        <w:t xml:space="preserve"> the current review system</w:t>
      </w:r>
      <w:r w:rsidR="00A57088">
        <w:rPr>
          <w:sz w:val="18"/>
          <w:szCs w:val="18"/>
        </w:rPr>
        <w:t>, which</w:t>
      </w:r>
      <w:r w:rsidRPr="00C77B2A">
        <w:rPr>
          <w:sz w:val="18"/>
          <w:szCs w:val="18"/>
        </w:rPr>
        <w:t xml:space="preserve"> uses peer-review to publish.</w:t>
      </w:r>
    </w:p>
  </w:footnote>
  <w:footnote w:id="3">
    <w:p w14:paraId="29220E2E" w14:textId="1E6984EA" w:rsidR="58DC4B36" w:rsidRPr="00F81045" w:rsidRDefault="58DC4B36" w:rsidP="58DC4B36">
      <w:pPr>
        <w:pStyle w:val="FootnoteText"/>
        <w:rPr>
          <w:rFonts w:eastAsia="Menlo" w:cstheme="minorHAnsi"/>
          <w:color w:val="333333"/>
        </w:rPr>
      </w:pPr>
      <w:r w:rsidRPr="58DC4B36">
        <w:rPr>
          <w:rStyle w:val="FootnoteReference"/>
        </w:rPr>
        <w:footnoteRef/>
      </w:r>
      <w:r w:rsidRPr="58DC4B36">
        <w:t xml:space="preserve"> </w:t>
      </w:r>
      <w:proofErr w:type="spellStart"/>
      <w:r w:rsidRPr="58DC4B36">
        <w:t>Brembs</w:t>
      </w:r>
      <w:proofErr w:type="spellEnd"/>
      <w:r w:rsidRPr="58DC4B36">
        <w:t>, Bjorn.  “</w:t>
      </w:r>
      <w:r w:rsidRPr="00F81045">
        <w:rPr>
          <w:rFonts w:cstheme="minorHAnsi"/>
        </w:rPr>
        <w:t>Replacing Academic Journals” &lt;</w:t>
      </w:r>
      <w:r w:rsidRPr="00F81045">
        <w:rPr>
          <w:rFonts w:eastAsia="Menlo" w:cstheme="minorHAnsi"/>
          <w:color w:val="333333"/>
        </w:rPr>
        <w:t>https://doi.org/10.5281/zenodo.5564003&gt; 9/2021</w:t>
      </w:r>
      <w:r w:rsidR="00F81045">
        <w:rPr>
          <w:rFonts w:eastAsia="Menlo" w:cstheme="minorHAnsi"/>
          <w:color w:val="333333"/>
        </w:rPr>
        <w:t>&gt;</w:t>
      </w:r>
    </w:p>
  </w:footnote>
  <w:footnote w:id="4">
    <w:p w14:paraId="6D39BE35" w14:textId="1BD5A44F" w:rsidR="007D1F25" w:rsidRDefault="007D1F25">
      <w:pPr>
        <w:pStyle w:val="FootnoteText"/>
      </w:pPr>
      <w:r>
        <w:rPr>
          <w:rStyle w:val="FootnoteReference"/>
        </w:rPr>
        <w:footnoteRef/>
      </w:r>
      <w:r>
        <w:t xml:space="preserve"> The Cost of Knowledge</w:t>
      </w:r>
      <w:r w:rsidR="002471B1">
        <w:t>: See Wikipedia</w:t>
      </w:r>
      <w:r>
        <w:t xml:space="preserve"> &lt;</w:t>
      </w:r>
      <w:r w:rsidRPr="007D1F25">
        <w:t xml:space="preserve"> </w:t>
      </w:r>
      <w:hyperlink r:id="rId1" w:history="1">
        <w:r w:rsidRPr="00014457">
          <w:rPr>
            <w:rStyle w:val="Hyperlink"/>
          </w:rPr>
          <w:t>https://en.wikipedia.org/wiki/The_Cost</w:t>
        </w:r>
        <w:r w:rsidRPr="00014457">
          <w:rPr>
            <w:rStyle w:val="Hyperlink"/>
          </w:rPr>
          <w:t>_</w:t>
        </w:r>
        <w:r w:rsidRPr="00014457">
          <w:rPr>
            <w:rStyle w:val="Hyperlink"/>
          </w:rPr>
          <w:t>of_Knowledge</w:t>
        </w:r>
      </w:hyperlink>
      <w:r>
        <w:t xml:space="preserve">&gt; </w:t>
      </w:r>
      <w:r w:rsidR="002471B1">
        <w:t>and the organization’s website</w:t>
      </w:r>
      <w:r>
        <w:t xml:space="preserve"> </w:t>
      </w:r>
      <w:r w:rsidR="002471B1">
        <w:t>&lt;</w:t>
      </w:r>
      <w:hyperlink r:id="rId2" w:history="1">
        <w:r w:rsidR="002471B1" w:rsidRPr="00014457">
          <w:rPr>
            <w:rStyle w:val="Hyperlink"/>
          </w:rPr>
          <w:t>http://thecostofknowledge.com/</w:t>
        </w:r>
      </w:hyperlink>
      <w:r w:rsidR="002471B1">
        <w:t xml:space="preserve">&gt;. </w:t>
      </w:r>
    </w:p>
  </w:footnote>
  <w:footnote w:id="5">
    <w:p w14:paraId="5F85E463" w14:textId="5C549757" w:rsidR="000B35DB" w:rsidRDefault="000B35DB">
      <w:pPr>
        <w:pStyle w:val="FootnoteText"/>
      </w:pPr>
      <w:r>
        <w:rPr>
          <w:rStyle w:val="FootnoteReference"/>
        </w:rPr>
        <w:footnoteRef/>
      </w:r>
      <w:r>
        <w:t xml:space="preserve"> Science was always meant to be decentralized and distributed. Internet business models that now manage the knowledge distribution channels have degraded the integrity of </w:t>
      </w:r>
      <w:r w:rsidR="00C85B95">
        <w:t>s</w:t>
      </w:r>
      <w:r>
        <w:t xml:space="preserve">cience. </w:t>
      </w:r>
    </w:p>
  </w:footnote>
  <w:footnote w:id="6">
    <w:p w14:paraId="299ACC21" w14:textId="5B195E72" w:rsidR="000B35DB" w:rsidRDefault="000B35DB">
      <w:pPr>
        <w:pStyle w:val="FootnoteText"/>
      </w:pPr>
      <w:r>
        <w:rPr>
          <w:rStyle w:val="FootnoteReference"/>
        </w:rPr>
        <w:footnoteRef/>
      </w:r>
      <w:r>
        <w:t xml:space="preserve"> “Open Science,” Wikipedia &lt;</w:t>
      </w:r>
      <w:r w:rsidRPr="000B35DB">
        <w:t xml:space="preserve"> </w:t>
      </w:r>
      <w:hyperlink r:id="rId3" w:history="1">
        <w:r w:rsidR="006574E7" w:rsidRPr="00014457">
          <w:rPr>
            <w:rStyle w:val="Hyperlink"/>
          </w:rPr>
          <w:t>https://en.wikipedia.org/wiki/Open_science</w:t>
        </w:r>
      </w:hyperlink>
      <w:r w:rsidR="006574E7">
        <w:t xml:space="preserve">&gt; </w:t>
      </w:r>
    </w:p>
  </w:footnote>
  <w:footnote w:id="7">
    <w:p w14:paraId="07A04C31" w14:textId="022E7DED" w:rsidR="006574E7" w:rsidRDefault="006574E7">
      <w:pPr>
        <w:pStyle w:val="FootnoteText"/>
      </w:pPr>
      <w:r>
        <w:rPr>
          <w:rStyle w:val="FootnoteReference"/>
        </w:rPr>
        <w:footnoteRef/>
      </w:r>
      <w:r>
        <w:t xml:space="preserve"> Open Research Europe: &lt;</w:t>
      </w:r>
      <w:hyperlink r:id="rId4" w:history="1">
        <w:r w:rsidRPr="00014457">
          <w:rPr>
            <w:rStyle w:val="Hyperlink"/>
          </w:rPr>
          <w:t>https://open-research-europe.ec.europa.eu/</w:t>
        </w:r>
      </w:hyperlink>
      <w:r>
        <w:t>&gt;</w:t>
      </w:r>
    </w:p>
  </w:footnote>
  <w:footnote w:id="8">
    <w:p w14:paraId="4F4FC339" w14:textId="7B286043" w:rsidR="000B35DB" w:rsidRDefault="000B35DB">
      <w:pPr>
        <w:pStyle w:val="FootnoteText"/>
      </w:pPr>
      <w:r>
        <w:rPr>
          <w:rStyle w:val="FootnoteReference"/>
        </w:rPr>
        <w:footnoteRef/>
      </w:r>
      <w:r>
        <w:t xml:space="preserve"> </w:t>
      </w:r>
      <w:r w:rsidRPr="000B35DB">
        <w:rPr>
          <w:rFonts w:ascii="Calibri" w:eastAsia="Calibri" w:hAnsi="Calibri" w:cs="Calibri"/>
        </w:rPr>
        <w:t xml:space="preserve">Sci-Hub </w:t>
      </w:r>
      <w:r>
        <w:rPr>
          <w:rFonts w:ascii="Calibri" w:eastAsia="Calibri" w:hAnsi="Calibri" w:cs="Calibri"/>
        </w:rPr>
        <w:t xml:space="preserve">works in concert with LibGen, another pirating site.  Given the users inputs – DOI, text </w:t>
      </w:r>
      <w:r w:rsidR="009A4EEA">
        <w:rPr>
          <w:rFonts w:ascii="Calibri" w:eastAsia="Calibri" w:hAnsi="Calibri" w:cs="Calibri"/>
        </w:rPr>
        <w:t>input,</w:t>
      </w:r>
      <w:r>
        <w:rPr>
          <w:rFonts w:ascii="Calibri" w:eastAsia="Calibri" w:hAnsi="Calibri" w:cs="Calibri"/>
        </w:rPr>
        <w:t xml:space="preserve"> URL of scholarly article – Sci-Hub will search LibGen for a copy.  If a copy is found the material is delivered to the user, if it is not found, Sci-Hub will use its many automated techniques to bypass institutional access control barriers – </w:t>
      </w:r>
      <w:proofErr w:type="gramStart"/>
      <w:r w:rsidR="009A4EEA">
        <w:rPr>
          <w:rFonts w:ascii="Calibri" w:eastAsia="Calibri" w:hAnsi="Calibri" w:cs="Calibri"/>
        </w:rPr>
        <w:t>i.e.</w:t>
      </w:r>
      <w:r>
        <w:rPr>
          <w:rFonts w:ascii="Calibri" w:eastAsia="Calibri" w:hAnsi="Calibri" w:cs="Calibri"/>
        </w:rPr>
        <w:t>.</w:t>
      </w:r>
      <w:proofErr w:type="gramEnd"/>
      <w:r>
        <w:rPr>
          <w:rFonts w:ascii="Calibri" w:eastAsia="Calibri" w:hAnsi="Calibri" w:cs="Calibri"/>
        </w:rPr>
        <w:t xml:space="preserve"> </w:t>
      </w:r>
      <w:r w:rsidRPr="000B35DB">
        <w:rPr>
          <w:rFonts w:ascii="Calibri" w:eastAsia="Calibri" w:hAnsi="Calibri" w:cs="Calibri"/>
        </w:rPr>
        <w:t>uses donated log-in information from scientists around the world</w:t>
      </w:r>
      <w:r>
        <w:rPr>
          <w:rFonts w:ascii="Calibri" w:eastAsia="Calibri" w:hAnsi="Calibri" w:cs="Calibri"/>
        </w:rPr>
        <w:t xml:space="preserve"> – to deliver the material to the user and append a copy to LibGen.</w:t>
      </w:r>
    </w:p>
  </w:footnote>
  <w:footnote w:id="9">
    <w:p w14:paraId="1CF4AF1C" w14:textId="6B094AB8" w:rsidR="00C9238D" w:rsidRDefault="00C67B69">
      <w:pPr>
        <w:pStyle w:val="FootnoteText"/>
      </w:pPr>
      <w:r>
        <w:rPr>
          <w:rStyle w:val="FootnoteReference"/>
        </w:rPr>
        <w:footnoteRef/>
      </w:r>
      <w:r>
        <w:t xml:space="preserve"> </w:t>
      </w:r>
      <w:r w:rsidR="00C9238D">
        <w:t xml:space="preserve">H-index: </w:t>
      </w:r>
      <w:r>
        <w:t xml:space="preserve">Originally meant to be a stopgap measure as a moderate improvement on </w:t>
      </w:r>
      <w:r w:rsidR="00C9238D">
        <w:t>using just “</w:t>
      </w:r>
      <w:r w:rsidR="00C9238D" w:rsidRPr="0066737F">
        <w:rPr>
          <w:b/>
          <w:bCs/>
        </w:rPr>
        <w:t>citation count</w:t>
      </w:r>
      <w:r w:rsidR="00C9238D">
        <w:t xml:space="preserve">” as the main metric for research quality.  H-index is calculated by the number of publications with a citation number greater than or equal to “h” – </w:t>
      </w:r>
      <w:proofErr w:type="spellStart"/>
      <w:r w:rsidR="00C9238D">
        <w:t>ie</w:t>
      </w:r>
      <w:proofErr w:type="spellEnd"/>
      <w:r w:rsidR="00C9238D">
        <w:t>. 15 published papers with on average 15 citations/paper gets an h-index of 15.</w:t>
      </w:r>
    </w:p>
  </w:footnote>
  <w:footnote w:id="10">
    <w:p w14:paraId="4B6CCF08" w14:textId="6A1017A3" w:rsidR="00C9238D" w:rsidRDefault="00C9238D">
      <w:pPr>
        <w:pStyle w:val="FootnoteText"/>
      </w:pPr>
      <w:r>
        <w:rPr>
          <w:rStyle w:val="FootnoteReference"/>
        </w:rPr>
        <w:footnoteRef/>
      </w:r>
      <w:r>
        <w:t xml:space="preserve"> IF: Originally created by librarians to </w:t>
      </w:r>
      <w:r w:rsidR="0066737F">
        <w:t>prioritize journal subscriptions.  Now IF is a major metric used by universities and funding agencies to judge the quality of a researcher.  However, if Publishers mainly play a marketing function, the more people that see the paper, the more it is cited</w:t>
      </w:r>
      <w:r w:rsidR="00874E96">
        <w:t>.  This means that Publishers control the reputation infrastructure/prestige economy of Academic Science.</w:t>
      </w:r>
    </w:p>
  </w:footnote>
  <w:footnote w:id="11">
    <w:p w14:paraId="5310EA1E" w14:textId="62F62B43" w:rsidR="00874E96" w:rsidRDefault="00874E96">
      <w:pPr>
        <w:pStyle w:val="FootnoteText"/>
      </w:pPr>
      <w:r>
        <w:rPr>
          <w:rStyle w:val="FootnoteReference"/>
        </w:rPr>
        <w:footnoteRef/>
      </w:r>
      <w:r>
        <w:t xml:space="preserve"> P</w:t>
      </w:r>
      <w:r w:rsidRPr="00020BC8">
        <w:t>-Hacking: p-values are a statistical validation method to make a statistical claim.  A</w:t>
      </w:r>
      <w:r>
        <w:t xml:space="preserve"> p-value of 0.85 means tha</w:t>
      </w:r>
      <w:r w:rsidR="00C82165">
        <w:t>t there is a 15% chance that the null hypothesis is true</w:t>
      </w:r>
      <w:r w:rsidR="00E85EEB">
        <w:t xml:space="preserve"> or conversely that there is an 85% chance that the </w:t>
      </w:r>
      <w:r w:rsidR="00127E8B">
        <w:t xml:space="preserve">hypothesis/claim </w:t>
      </w:r>
      <w:r w:rsidR="00E85EEB">
        <w:t>is true</w:t>
      </w:r>
      <w:r w:rsidR="00C82165">
        <w:t>.  Different fields have different p-value standards for publication.  Researchers can design experiments</w:t>
      </w:r>
      <w:r w:rsidR="00BF6E98">
        <w:t xml:space="preserve"> to collect data</w:t>
      </w:r>
      <w:r w:rsidR="00C82165">
        <w:t xml:space="preserve"> </w:t>
      </w:r>
      <w:r w:rsidR="00BF6E98">
        <w:t xml:space="preserve">in a way that high </w:t>
      </w:r>
      <w:r w:rsidR="00E85EEB">
        <w:t xml:space="preserve">p-values can be higher </w:t>
      </w:r>
      <w:r w:rsidR="00C82165">
        <w:t xml:space="preserve">and or omit/include data </w:t>
      </w:r>
      <w:r w:rsidR="00BF6E98">
        <w:t xml:space="preserve">collected </w:t>
      </w:r>
      <w:r w:rsidR="00C82165">
        <w:t xml:space="preserve">that will help make a claim </w:t>
      </w:r>
      <w:r w:rsidR="00BF6E98">
        <w:t>for publishing an interesting story rather than</w:t>
      </w:r>
      <w:r w:rsidR="00E85EEB">
        <w:t xml:space="preserve"> </w:t>
      </w:r>
      <w:r w:rsidR="00127E8B">
        <w:t>discovering</w:t>
      </w:r>
      <w:r w:rsidR="00E85EEB">
        <w:t xml:space="preserve"> something interesting.</w:t>
      </w:r>
    </w:p>
  </w:footnote>
  <w:footnote w:id="12">
    <w:p w14:paraId="3430A9F6" w14:textId="5DDE042E" w:rsidR="00E661A3" w:rsidRDefault="00E661A3">
      <w:pPr>
        <w:pStyle w:val="FootnoteText"/>
      </w:pPr>
      <w:r>
        <w:rPr>
          <w:rStyle w:val="FootnoteReference"/>
        </w:rPr>
        <w:footnoteRef/>
      </w:r>
      <w:r>
        <w:t xml:space="preserve"> Springer Nature’s editorial criteria and processes page: </w:t>
      </w:r>
      <w:hyperlink r:id="rId5" w:history="1">
        <w:r w:rsidRPr="00002CE0">
          <w:rPr>
            <w:rStyle w:val="Hyperlink"/>
          </w:rPr>
          <w:t>https://www.nature.com/nature/for-authors/editorial-criteria-and-processes</w:t>
        </w:r>
      </w:hyperlink>
      <w:r>
        <w:t xml:space="preserve"> </w:t>
      </w:r>
    </w:p>
  </w:footnote>
  <w:footnote w:id="13">
    <w:p w14:paraId="7DA74122" w14:textId="0A6BBC9B" w:rsidR="00DF2EE7" w:rsidRDefault="00DF2EE7">
      <w:pPr>
        <w:pStyle w:val="FootnoteText"/>
      </w:pPr>
      <w:r>
        <w:rPr>
          <w:rStyle w:val="FootnoteReference"/>
        </w:rPr>
        <w:footnoteRef/>
      </w:r>
      <w:r>
        <w:t xml:space="preserve">Minimum Viable Protocol Requirement (MVPR) for a </w:t>
      </w:r>
      <w:r w:rsidR="009144A7">
        <w:t xml:space="preserve">sustainable </w:t>
      </w:r>
      <w:r>
        <w:t>Decentralized Autonomous Organization (DAO)</w:t>
      </w:r>
      <w:r w:rsidR="009144A7">
        <w:t>. (Kaal, Calcaterra).</w:t>
      </w:r>
    </w:p>
  </w:footnote>
  <w:footnote w:id="14">
    <w:p w14:paraId="7DE3768E" w14:textId="7623096C" w:rsidR="00AB1714" w:rsidRDefault="00AB1714">
      <w:pPr>
        <w:pStyle w:val="FootnoteText"/>
      </w:pPr>
      <w:r>
        <w:rPr>
          <w:rStyle w:val="FootnoteReference"/>
        </w:rPr>
        <w:footnoteRef/>
      </w:r>
      <w:r>
        <w:t xml:space="preserve"> </w:t>
      </w:r>
      <w:r w:rsidR="00C80CB3">
        <w:t xml:space="preserve">Agora </w:t>
      </w:r>
      <w:hyperlink r:id="rId6" w:history="1">
        <w:r w:rsidR="00C80CB3" w:rsidRPr="00002CE0">
          <w:rPr>
            <w:rStyle w:val="Hyperlink"/>
          </w:rPr>
          <w:t>https://www.britannica.com/topic/agora</w:t>
        </w:r>
      </w:hyperlink>
      <w:r w:rsidR="00C80CB3">
        <w:t xml:space="preserve">: </w:t>
      </w:r>
      <w:r w:rsidR="00E84726">
        <w:t xml:space="preserve">The agora refers to the marketplace of Ancient Greek cities, which was a meeting place and a frequent site for philosophers and philosophical discourse. The concept is often evoked in academic circles. </w:t>
      </w:r>
    </w:p>
  </w:footnote>
  <w:footnote w:id="15">
    <w:p w14:paraId="27D65C13" w14:textId="4639F0B1" w:rsidR="00932C3E" w:rsidRPr="00932C3E" w:rsidRDefault="00932C3E" w:rsidP="00932C3E">
      <w:pPr>
        <w:rPr>
          <w:rFonts w:eastAsia="Times New Roman" w:cstheme="minorHAnsi"/>
          <w:sz w:val="20"/>
          <w:szCs w:val="20"/>
        </w:rPr>
      </w:pPr>
      <w:r w:rsidRPr="00932C3E">
        <w:rPr>
          <w:rStyle w:val="FootnoteReference"/>
          <w:rFonts w:cstheme="minorHAnsi"/>
          <w:sz w:val="20"/>
          <w:szCs w:val="20"/>
        </w:rPr>
        <w:footnoteRef/>
      </w:r>
      <w:r w:rsidRPr="00932C3E">
        <w:rPr>
          <w:rFonts w:cstheme="minorHAnsi"/>
          <w:sz w:val="20"/>
          <w:szCs w:val="20"/>
        </w:rPr>
        <w:t xml:space="preserve"> Addressing Goodhart’s Law where </w:t>
      </w:r>
      <w:r w:rsidRPr="00932C3E">
        <w:rPr>
          <w:rFonts w:eastAsia="Times New Roman" w:cstheme="minorHAnsi"/>
          <w:sz w:val="20"/>
          <w:szCs w:val="20"/>
        </w:rPr>
        <w:t>“When a measure becomes a target, it ceases to be a good measure.”</w:t>
      </w:r>
    </w:p>
  </w:footnote>
  <w:footnote w:id="16">
    <w:p w14:paraId="74CD54BF" w14:textId="104FA6B4" w:rsidR="00157DC2" w:rsidRPr="00005AA6" w:rsidRDefault="00157DC2" w:rsidP="00005AA6">
      <w:pPr>
        <w:rPr>
          <w:rFonts w:eastAsiaTheme="minorEastAsia"/>
        </w:rPr>
      </w:pPr>
      <w:r>
        <w:rPr>
          <w:rStyle w:val="FootnoteReference"/>
        </w:rPr>
        <w:footnoteRef/>
      </w:r>
      <w:r>
        <w:t xml:space="preserve"> </w:t>
      </w:r>
      <w:r w:rsidRPr="00157DC2">
        <w:rPr>
          <w:rFonts w:eastAsiaTheme="minorEastAsia"/>
          <w:color w:val="222222"/>
          <w:sz w:val="20"/>
          <w:szCs w:val="20"/>
        </w:rPr>
        <w:t xml:space="preserve">Calcaterra, C., 2018. On-chain governance of decentralized autonomous organizations: Blockchain organization using Semada. </w:t>
      </w:r>
      <w:r w:rsidRPr="00157DC2">
        <w:rPr>
          <w:rFonts w:eastAsiaTheme="minorEastAsia"/>
          <w:i/>
          <w:iCs/>
          <w:color w:val="222222"/>
          <w:sz w:val="20"/>
          <w:szCs w:val="20"/>
        </w:rPr>
        <w:t>Available at SSRN 3188374</w:t>
      </w:r>
      <w:r w:rsidRPr="00157DC2">
        <w:rPr>
          <w:rFonts w:eastAsiaTheme="minorEastAsia"/>
          <w:color w:val="222222"/>
          <w:sz w:val="20"/>
          <w:szCs w:val="20"/>
        </w:rPr>
        <w:t>.</w:t>
      </w:r>
      <w:r>
        <w:rPr>
          <w:rFonts w:eastAsiaTheme="minorEastAsia"/>
          <w:color w:val="222222"/>
          <w:sz w:val="20"/>
          <w:szCs w:val="20"/>
        </w:rPr>
        <w:t xml:space="preserve"> Section 4.1: Page 36.</w:t>
      </w:r>
    </w:p>
  </w:footnote>
  <w:footnote w:id="17">
    <w:p w14:paraId="15720B75" w14:textId="513096B1" w:rsidR="00005AA6" w:rsidRDefault="00005AA6">
      <w:pPr>
        <w:pStyle w:val="FootnoteText"/>
      </w:pPr>
      <w:r>
        <w:rPr>
          <w:rStyle w:val="FootnoteReference"/>
        </w:rPr>
        <w:footnoteRef/>
      </w:r>
      <w:r>
        <w:t xml:space="preserve"> Subject to change with Founders Sprint findings.</w:t>
      </w:r>
    </w:p>
  </w:footnote>
  <w:footnote w:id="18">
    <w:p w14:paraId="5FDB98AA" w14:textId="21F668BA" w:rsidR="008146D4" w:rsidRDefault="008146D4">
      <w:pPr>
        <w:pStyle w:val="FootnoteText"/>
      </w:pPr>
      <w:r>
        <w:rPr>
          <w:rStyle w:val="FootnoteReference"/>
        </w:rPr>
        <w:footnoteRef/>
      </w:r>
      <w:r>
        <w:t xml:space="preserve"> Say </w:t>
      </w:r>
      <w:r w:rsidR="006B048D">
        <w:t xml:space="preserve">there is a </w:t>
      </w:r>
      <w:r>
        <w:t>100x increase in publication volume</w:t>
      </w:r>
      <w:r w:rsidR="000824C8">
        <w:t>.</w:t>
      </w:r>
      <w:r>
        <w:t xml:space="preserve"> Peer-review requirements of negative results</w:t>
      </w:r>
      <w:r w:rsidR="006B048D">
        <w:t>, minor-positive results,</w:t>
      </w:r>
      <w:r>
        <w:t xml:space="preserve"> and single observation studies will</w:t>
      </w:r>
      <w:r w:rsidR="006B048D">
        <w:t xml:space="preserve"> be much more lightweight</w:t>
      </w:r>
      <w:r w:rsidR="000824C8">
        <w:t xml:space="preserve">, </w:t>
      </w:r>
      <w:r w:rsidR="006B048D">
        <w:t xml:space="preserve">since </w:t>
      </w:r>
      <w:r w:rsidR="000824C8">
        <w:t xml:space="preserve">many </w:t>
      </w:r>
      <w:r w:rsidR="006B048D">
        <w:t>of these studies are being replicated anyway without community knowledge.  This will require a more sophisticated database search engine that is currently available (see Technology Development section).</w:t>
      </w:r>
    </w:p>
  </w:footnote>
  <w:footnote w:id="19">
    <w:p w14:paraId="04EF2FD5" w14:textId="2B5B1166" w:rsidR="00EB1652" w:rsidRDefault="00EB1652">
      <w:pPr>
        <w:pStyle w:val="FootnoteText"/>
      </w:pPr>
      <w:r>
        <w:rPr>
          <w:rStyle w:val="FootnoteReference"/>
        </w:rPr>
        <w:footnoteRef/>
      </w:r>
      <w:r>
        <w:t xml:space="preserve"> </w:t>
      </w:r>
      <w:proofErr w:type="gramStart"/>
      <w:r>
        <w:t>Also</w:t>
      </w:r>
      <w:proofErr w:type="gramEnd"/>
      <w:r>
        <w:t xml:space="preserve"> part of the “External Strategy.”</w:t>
      </w:r>
      <w:r w:rsidR="001334FE">
        <w:t xml:space="preserve">  </w:t>
      </w:r>
      <w:r w:rsidR="00A84582">
        <w:t>This project will be a collaboration with Robert Carbone.</w:t>
      </w:r>
    </w:p>
  </w:footnote>
  <w:footnote w:id="20">
    <w:p w14:paraId="603DB46B" w14:textId="25E7E4B7" w:rsidR="00585D44" w:rsidRDefault="00585D44">
      <w:pPr>
        <w:pStyle w:val="FootnoteText"/>
      </w:pPr>
      <w:r>
        <w:rPr>
          <w:rStyle w:val="FootnoteReference"/>
        </w:rPr>
        <w:footnoteRef/>
      </w:r>
      <w:r>
        <w:t xml:space="preserve"> Forgetting is also in important part of human learning, however humans are already good enough at this and will not need “forget” functionality.</w:t>
      </w:r>
    </w:p>
  </w:footnote>
  <w:footnote w:id="21">
    <w:p w14:paraId="7FF51DE3" w14:textId="30C28B09" w:rsidR="58DC4B36" w:rsidRPr="008D1E60" w:rsidRDefault="58DC4B36" w:rsidP="58DC4B36">
      <w:pPr>
        <w:rPr>
          <w:sz w:val="20"/>
          <w:szCs w:val="20"/>
        </w:rPr>
      </w:pPr>
      <w:r w:rsidRPr="008D1E60">
        <w:rPr>
          <w:rStyle w:val="FootnoteReference"/>
          <w:sz w:val="20"/>
          <w:szCs w:val="20"/>
        </w:rPr>
        <w:footnoteRef/>
      </w:r>
      <w:r w:rsidRPr="008D1E60">
        <w:rPr>
          <w:rFonts w:ascii="Calibri" w:eastAsia="Calibri" w:hAnsi="Calibri" w:cs="Calibri"/>
          <w:sz w:val="20"/>
          <w:szCs w:val="20"/>
        </w:rPr>
        <w:t>Narayanan, Arvind.  “The concept of cryptocurrencies is built from forgotten ideas in research literature.”</w:t>
      </w:r>
      <w:r w:rsidRPr="008D1E60">
        <w:rPr>
          <w:rFonts w:ascii="Calibri" w:eastAsia="Calibri" w:hAnsi="Calibri" w:cs="Calibri"/>
          <w:color w:val="89AB00"/>
          <w:sz w:val="20"/>
          <w:szCs w:val="20"/>
        </w:rPr>
        <w:t xml:space="preserve"> </w:t>
      </w:r>
      <w:r w:rsidRPr="008D1E60">
        <w:rPr>
          <w:sz w:val="20"/>
          <w:szCs w:val="20"/>
        </w:rPr>
        <w:t>DOI:10.1145/3132259</w:t>
      </w:r>
      <w:r w:rsidRPr="008D1E60">
        <w:rPr>
          <w:b/>
          <w:bCs/>
          <w:sz w:val="20"/>
          <w:szCs w:val="20"/>
        </w:rPr>
        <w:t xml:space="preserve"> </w:t>
      </w:r>
    </w:p>
  </w:footnote>
  <w:footnote w:id="22">
    <w:p w14:paraId="4A6647B4" w14:textId="77777777" w:rsidR="00963C28" w:rsidRDefault="00963C28" w:rsidP="00963C28">
      <w:pPr>
        <w:pStyle w:val="FootnoteText"/>
      </w:pPr>
      <w:r>
        <w:rPr>
          <w:rStyle w:val="FootnoteReference"/>
        </w:rPr>
        <w:footnoteRef/>
      </w:r>
      <w:r>
        <w:t xml:space="preserve"> Perez-Pena, R. (2013) </w:t>
      </w:r>
      <w:hyperlink r:id="rId7" w:history="1">
        <w:r w:rsidRPr="00002CE0">
          <w:rPr>
            <w:rStyle w:val="Hyperlink"/>
          </w:rPr>
          <w:t>https://www.nytimes.com/2013/11/21/education/patenting-their-discoveries-does-not-pay-off-for-most-universities-a-study-says.html</w:t>
        </w:r>
      </w:hyperlink>
      <w:r>
        <w:t xml:space="preserve"> </w:t>
      </w:r>
    </w:p>
  </w:footnote>
  <w:footnote w:id="23">
    <w:p w14:paraId="560D8590" w14:textId="77777777" w:rsidR="000B35DB" w:rsidRDefault="000B35DB" w:rsidP="000B35DB">
      <w:pPr>
        <w:pStyle w:val="FootnoteText"/>
      </w:pPr>
      <w:r w:rsidRPr="58DC4B36">
        <w:rPr>
          <w:rStyle w:val="FootnoteReference"/>
        </w:rPr>
        <w:footnoteRef/>
      </w:r>
      <w:r w:rsidRPr="00127E8B">
        <w:t xml:space="preserve"> </w:t>
      </w:r>
      <w:r w:rsidRPr="00127E8B">
        <w:rPr>
          <w:rFonts w:ascii="Open Sans" w:eastAsia="Open Sans" w:hAnsi="Open Sans" w:cs="Open Sans"/>
          <w:color w:val="333333"/>
        </w:rPr>
        <w:t xml:space="preserve">Paul Blackmore &amp; Camille B. </w:t>
      </w:r>
      <w:proofErr w:type="spellStart"/>
      <w:r w:rsidRPr="00127E8B">
        <w:rPr>
          <w:rFonts w:ascii="Open Sans" w:eastAsia="Open Sans" w:hAnsi="Open Sans" w:cs="Open Sans"/>
          <w:color w:val="333333"/>
        </w:rPr>
        <w:t>Kandiko</w:t>
      </w:r>
      <w:proofErr w:type="spellEnd"/>
      <w:r w:rsidRPr="00127E8B">
        <w:rPr>
          <w:rFonts w:ascii="Open Sans" w:eastAsia="Open Sans" w:hAnsi="Open Sans" w:cs="Open Sans"/>
          <w:color w:val="333333"/>
        </w:rPr>
        <w:t xml:space="preserve"> (2011) Motivation in academic life: a prestige economy, Research in Post-Compulsory Education, 16:4, 399-411, DOI: </w:t>
      </w:r>
      <w:hyperlink r:id="rId8">
        <w:r w:rsidRPr="00127E8B">
          <w:rPr>
            <w:rStyle w:val="Hyperlink"/>
            <w:rFonts w:ascii="Open Sans" w:eastAsia="Open Sans" w:hAnsi="Open Sans" w:cs="Open Sans"/>
          </w:rPr>
          <w:t>10.1080/13596748.2011.626971</w:t>
        </w:r>
      </w:hyperlink>
    </w:p>
  </w:footnote>
  <w:footnote w:id="24">
    <w:p w14:paraId="5CBB2D1C" w14:textId="4F94344C" w:rsidR="58DC4B36" w:rsidRDefault="58DC4B36" w:rsidP="58DC4B36">
      <w:pPr>
        <w:pStyle w:val="FootnoteText"/>
      </w:pPr>
      <w:r w:rsidRPr="58DC4B36">
        <w:rPr>
          <w:rStyle w:val="FootnoteReference"/>
        </w:rPr>
        <w:footnoteRef/>
      </w:r>
      <w:r w:rsidRPr="58DC4B36">
        <w:t xml:space="preserve"> Tennant JP, Dugan JM, </w:t>
      </w:r>
      <w:proofErr w:type="spellStart"/>
      <w:r w:rsidRPr="58DC4B36">
        <w:t>Graziotin</w:t>
      </w:r>
      <w:proofErr w:type="spellEnd"/>
      <w:r w:rsidRPr="58DC4B36">
        <w:t xml:space="preserve"> D et al. A multi-disciplinary perspective on emergent and future innovations in peer review [version 1; peer review: 2 approved with reservations] F1000Research 2017, 6:1151 https://doi.org/10.12688/f1000research.12037.1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58DC4B36" w14:paraId="7A826A71" w14:textId="77777777" w:rsidTr="58DC4B36">
      <w:tc>
        <w:tcPr>
          <w:tcW w:w="3120" w:type="dxa"/>
        </w:tcPr>
        <w:p w14:paraId="369676E1" w14:textId="59145E2A" w:rsidR="58DC4B36" w:rsidRDefault="58DC4B36" w:rsidP="58DC4B36">
          <w:pPr>
            <w:pStyle w:val="Header"/>
            <w:ind w:left="-115"/>
          </w:pPr>
        </w:p>
      </w:tc>
      <w:tc>
        <w:tcPr>
          <w:tcW w:w="3120" w:type="dxa"/>
        </w:tcPr>
        <w:p w14:paraId="3C89C001" w14:textId="0FBBE8AE" w:rsidR="58DC4B36" w:rsidRDefault="58DC4B36" w:rsidP="58DC4B36">
          <w:pPr>
            <w:pStyle w:val="Header"/>
            <w:jc w:val="center"/>
          </w:pPr>
        </w:p>
      </w:tc>
      <w:tc>
        <w:tcPr>
          <w:tcW w:w="3120" w:type="dxa"/>
        </w:tcPr>
        <w:p w14:paraId="0CA13CF8" w14:textId="04D3C7E2" w:rsidR="58DC4B36" w:rsidRDefault="58DC4B36" w:rsidP="58DC4B36">
          <w:pPr>
            <w:pStyle w:val="Header"/>
            <w:ind w:right="-115"/>
            <w:jc w:val="right"/>
          </w:pPr>
        </w:p>
      </w:tc>
    </w:tr>
  </w:tbl>
  <w:p w14:paraId="3BC9BFC7" w14:textId="5A82B97A" w:rsidR="58DC4B36" w:rsidRDefault="58DC4B36" w:rsidP="58DC4B3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94FC3"/>
    <w:multiLevelType w:val="hybridMultilevel"/>
    <w:tmpl w:val="FFFFFFFF"/>
    <w:lvl w:ilvl="0" w:tplc="7A9061E6">
      <w:start w:val="1"/>
      <w:numFmt w:val="decimal"/>
      <w:lvlText w:val="%1."/>
      <w:lvlJc w:val="left"/>
      <w:pPr>
        <w:ind w:left="720" w:hanging="360"/>
      </w:pPr>
    </w:lvl>
    <w:lvl w:ilvl="1" w:tplc="1FB275BA">
      <w:start w:val="1"/>
      <w:numFmt w:val="lowerLetter"/>
      <w:lvlText w:val="%2."/>
      <w:lvlJc w:val="left"/>
      <w:pPr>
        <w:ind w:left="1440" w:hanging="360"/>
      </w:pPr>
    </w:lvl>
    <w:lvl w:ilvl="2" w:tplc="D2A6B2FE">
      <w:start w:val="1"/>
      <w:numFmt w:val="lowerRoman"/>
      <w:lvlText w:val="%3."/>
      <w:lvlJc w:val="right"/>
      <w:pPr>
        <w:ind w:left="2160" w:hanging="180"/>
      </w:pPr>
    </w:lvl>
    <w:lvl w:ilvl="3" w:tplc="2CE6ED26">
      <w:start w:val="1"/>
      <w:numFmt w:val="decimal"/>
      <w:lvlText w:val="%4."/>
      <w:lvlJc w:val="left"/>
      <w:pPr>
        <w:ind w:left="2880" w:hanging="360"/>
      </w:pPr>
    </w:lvl>
    <w:lvl w:ilvl="4" w:tplc="522254D4">
      <w:start w:val="1"/>
      <w:numFmt w:val="lowerLetter"/>
      <w:lvlText w:val="%5."/>
      <w:lvlJc w:val="left"/>
      <w:pPr>
        <w:ind w:left="3600" w:hanging="360"/>
      </w:pPr>
    </w:lvl>
    <w:lvl w:ilvl="5" w:tplc="D21652B2">
      <w:start w:val="1"/>
      <w:numFmt w:val="lowerRoman"/>
      <w:lvlText w:val="%6."/>
      <w:lvlJc w:val="right"/>
      <w:pPr>
        <w:ind w:left="4320" w:hanging="180"/>
      </w:pPr>
    </w:lvl>
    <w:lvl w:ilvl="6" w:tplc="DDD4BDC4">
      <w:start w:val="1"/>
      <w:numFmt w:val="decimal"/>
      <w:lvlText w:val="%7."/>
      <w:lvlJc w:val="left"/>
      <w:pPr>
        <w:ind w:left="5040" w:hanging="360"/>
      </w:pPr>
    </w:lvl>
    <w:lvl w:ilvl="7" w:tplc="B16C2946">
      <w:start w:val="1"/>
      <w:numFmt w:val="lowerLetter"/>
      <w:lvlText w:val="%8."/>
      <w:lvlJc w:val="left"/>
      <w:pPr>
        <w:ind w:left="5760" w:hanging="360"/>
      </w:pPr>
    </w:lvl>
    <w:lvl w:ilvl="8" w:tplc="DD48C6F4">
      <w:start w:val="1"/>
      <w:numFmt w:val="lowerRoman"/>
      <w:lvlText w:val="%9."/>
      <w:lvlJc w:val="right"/>
      <w:pPr>
        <w:ind w:left="6480" w:hanging="180"/>
      </w:pPr>
    </w:lvl>
  </w:abstractNum>
  <w:abstractNum w:abstractNumId="1" w15:restartNumberingAfterBreak="0">
    <w:nsid w:val="02CB523B"/>
    <w:multiLevelType w:val="hybridMultilevel"/>
    <w:tmpl w:val="FFFFFFFF"/>
    <w:lvl w:ilvl="0" w:tplc="AD84323E">
      <w:start w:val="1"/>
      <w:numFmt w:val="decimal"/>
      <w:lvlText w:val="%1."/>
      <w:lvlJc w:val="left"/>
      <w:pPr>
        <w:ind w:left="720" w:hanging="360"/>
      </w:pPr>
    </w:lvl>
    <w:lvl w:ilvl="1" w:tplc="D92E3C64">
      <w:start w:val="1"/>
      <w:numFmt w:val="lowerLetter"/>
      <w:lvlText w:val="%2."/>
      <w:lvlJc w:val="left"/>
      <w:pPr>
        <w:ind w:left="1440" w:hanging="360"/>
      </w:pPr>
    </w:lvl>
    <w:lvl w:ilvl="2" w:tplc="295286D0">
      <w:start w:val="1"/>
      <w:numFmt w:val="lowerRoman"/>
      <w:lvlText w:val="%3."/>
      <w:lvlJc w:val="right"/>
      <w:pPr>
        <w:ind w:left="2160" w:hanging="180"/>
      </w:pPr>
    </w:lvl>
    <w:lvl w:ilvl="3" w:tplc="406A74F4">
      <w:start w:val="1"/>
      <w:numFmt w:val="decimal"/>
      <w:lvlText w:val="%4."/>
      <w:lvlJc w:val="left"/>
      <w:pPr>
        <w:ind w:left="2880" w:hanging="360"/>
      </w:pPr>
    </w:lvl>
    <w:lvl w:ilvl="4" w:tplc="389061CC">
      <w:start w:val="1"/>
      <w:numFmt w:val="lowerLetter"/>
      <w:lvlText w:val="%5."/>
      <w:lvlJc w:val="left"/>
      <w:pPr>
        <w:ind w:left="3600" w:hanging="360"/>
      </w:pPr>
    </w:lvl>
    <w:lvl w:ilvl="5" w:tplc="2F3A10A0">
      <w:start w:val="1"/>
      <w:numFmt w:val="lowerRoman"/>
      <w:lvlText w:val="%6."/>
      <w:lvlJc w:val="right"/>
      <w:pPr>
        <w:ind w:left="4320" w:hanging="180"/>
      </w:pPr>
    </w:lvl>
    <w:lvl w:ilvl="6" w:tplc="2320EDD2">
      <w:start w:val="1"/>
      <w:numFmt w:val="decimal"/>
      <w:lvlText w:val="%7."/>
      <w:lvlJc w:val="left"/>
      <w:pPr>
        <w:ind w:left="5040" w:hanging="360"/>
      </w:pPr>
    </w:lvl>
    <w:lvl w:ilvl="7" w:tplc="58F29FFE">
      <w:start w:val="1"/>
      <w:numFmt w:val="lowerLetter"/>
      <w:lvlText w:val="%8."/>
      <w:lvlJc w:val="left"/>
      <w:pPr>
        <w:ind w:left="5760" w:hanging="360"/>
      </w:pPr>
    </w:lvl>
    <w:lvl w:ilvl="8" w:tplc="47863AC8">
      <w:start w:val="1"/>
      <w:numFmt w:val="lowerRoman"/>
      <w:lvlText w:val="%9."/>
      <w:lvlJc w:val="right"/>
      <w:pPr>
        <w:ind w:left="6480" w:hanging="180"/>
      </w:pPr>
    </w:lvl>
  </w:abstractNum>
  <w:abstractNum w:abstractNumId="2" w15:restartNumberingAfterBreak="0">
    <w:nsid w:val="0658131A"/>
    <w:multiLevelType w:val="hybridMultilevel"/>
    <w:tmpl w:val="FFFFFFFF"/>
    <w:lvl w:ilvl="0" w:tplc="F6A4ADF0">
      <w:start w:val="1"/>
      <w:numFmt w:val="decimal"/>
      <w:lvlText w:val="%1."/>
      <w:lvlJc w:val="left"/>
      <w:pPr>
        <w:ind w:left="720" w:hanging="360"/>
      </w:pPr>
    </w:lvl>
    <w:lvl w:ilvl="1" w:tplc="695A4398">
      <w:start w:val="1"/>
      <w:numFmt w:val="lowerLetter"/>
      <w:lvlText w:val="%2."/>
      <w:lvlJc w:val="left"/>
      <w:pPr>
        <w:ind w:left="1440" w:hanging="360"/>
      </w:pPr>
    </w:lvl>
    <w:lvl w:ilvl="2" w:tplc="6CA8F7E2">
      <w:start w:val="1"/>
      <w:numFmt w:val="lowerRoman"/>
      <w:lvlText w:val="%3."/>
      <w:lvlJc w:val="right"/>
      <w:pPr>
        <w:ind w:left="2160" w:hanging="180"/>
      </w:pPr>
    </w:lvl>
    <w:lvl w:ilvl="3" w:tplc="4D16A910">
      <w:start w:val="1"/>
      <w:numFmt w:val="decimal"/>
      <w:lvlText w:val="%4."/>
      <w:lvlJc w:val="left"/>
      <w:pPr>
        <w:ind w:left="2880" w:hanging="360"/>
      </w:pPr>
    </w:lvl>
    <w:lvl w:ilvl="4" w:tplc="436291F0">
      <w:start w:val="1"/>
      <w:numFmt w:val="lowerLetter"/>
      <w:lvlText w:val="%5."/>
      <w:lvlJc w:val="left"/>
      <w:pPr>
        <w:ind w:left="3600" w:hanging="360"/>
      </w:pPr>
    </w:lvl>
    <w:lvl w:ilvl="5" w:tplc="3E324DF0">
      <w:start w:val="1"/>
      <w:numFmt w:val="lowerRoman"/>
      <w:lvlText w:val="%6."/>
      <w:lvlJc w:val="right"/>
      <w:pPr>
        <w:ind w:left="4320" w:hanging="180"/>
      </w:pPr>
    </w:lvl>
    <w:lvl w:ilvl="6" w:tplc="87809F26">
      <w:start w:val="1"/>
      <w:numFmt w:val="decimal"/>
      <w:lvlText w:val="%7."/>
      <w:lvlJc w:val="left"/>
      <w:pPr>
        <w:ind w:left="5040" w:hanging="360"/>
      </w:pPr>
    </w:lvl>
    <w:lvl w:ilvl="7" w:tplc="ECC288D4">
      <w:start w:val="1"/>
      <w:numFmt w:val="lowerLetter"/>
      <w:lvlText w:val="%8."/>
      <w:lvlJc w:val="left"/>
      <w:pPr>
        <w:ind w:left="5760" w:hanging="360"/>
      </w:pPr>
    </w:lvl>
    <w:lvl w:ilvl="8" w:tplc="A4305B7A">
      <w:start w:val="1"/>
      <w:numFmt w:val="lowerRoman"/>
      <w:lvlText w:val="%9."/>
      <w:lvlJc w:val="right"/>
      <w:pPr>
        <w:ind w:left="6480" w:hanging="180"/>
      </w:pPr>
    </w:lvl>
  </w:abstractNum>
  <w:abstractNum w:abstractNumId="3" w15:restartNumberingAfterBreak="0">
    <w:nsid w:val="0B55738E"/>
    <w:multiLevelType w:val="hybridMultilevel"/>
    <w:tmpl w:val="FFFFFFFF"/>
    <w:lvl w:ilvl="0" w:tplc="D5A8210C">
      <w:start w:val="1"/>
      <w:numFmt w:val="bullet"/>
      <w:lvlText w:val=""/>
      <w:lvlJc w:val="left"/>
      <w:pPr>
        <w:ind w:left="720" w:hanging="360"/>
      </w:pPr>
      <w:rPr>
        <w:rFonts w:ascii="Symbol" w:hAnsi="Symbol" w:hint="default"/>
      </w:rPr>
    </w:lvl>
    <w:lvl w:ilvl="1" w:tplc="09FC5A94">
      <w:start w:val="1"/>
      <w:numFmt w:val="bullet"/>
      <w:lvlText w:val="o"/>
      <w:lvlJc w:val="left"/>
      <w:pPr>
        <w:ind w:left="1440" w:hanging="360"/>
      </w:pPr>
      <w:rPr>
        <w:rFonts w:ascii="Courier New" w:hAnsi="Courier New" w:hint="default"/>
      </w:rPr>
    </w:lvl>
    <w:lvl w:ilvl="2" w:tplc="54AE24E2">
      <w:start w:val="1"/>
      <w:numFmt w:val="bullet"/>
      <w:lvlText w:val=""/>
      <w:lvlJc w:val="left"/>
      <w:pPr>
        <w:ind w:left="2160" w:hanging="360"/>
      </w:pPr>
      <w:rPr>
        <w:rFonts w:ascii="Wingdings" w:hAnsi="Wingdings" w:hint="default"/>
      </w:rPr>
    </w:lvl>
    <w:lvl w:ilvl="3" w:tplc="7FB2593E">
      <w:start w:val="1"/>
      <w:numFmt w:val="bullet"/>
      <w:lvlText w:val=""/>
      <w:lvlJc w:val="left"/>
      <w:pPr>
        <w:ind w:left="2880" w:hanging="360"/>
      </w:pPr>
      <w:rPr>
        <w:rFonts w:ascii="Symbol" w:hAnsi="Symbol" w:hint="default"/>
      </w:rPr>
    </w:lvl>
    <w:lvl w:ilvl="4" w:tplc="00DAF4E4">
      <w:start w:val="1"/>
      <w:numFmt w:val="bullet"/>
      <w:lvlText w:val="o"/>
      <w:lvlJc w:val="left"/>
      <w:pPr>
        <w:ind w:left="3600" w:hanging="360"/>
      </w:pPr>
      <w:rPr>
        <w:rFonts w:ascii="Courier New" w:hAnsi="Courier New" w:hint="default"/>
      </w:rPr>
    </w:lvl>
    <w:lvl w:ilvl="5" w:tplc="640CBA54">
      <w:start w:val="1"/>
      <w:numFmt w:val="bullet"/>
      <w:lvlText w:val=""/>
      <w:lvlJc w:val="left"/>
      <w:pPr>
        <w:ind w:left="4320" w:hanging="360"/>
      </w:pPr>
      <w:rPr>
        <w:rFonts w:ascii="Wingdings" w:hAnsi="Wingdings" w:hint="default"/>
      </w:rPr>
    </w:lvl>
    <w:lvl w:ilvl="6" w:tplc="B8449AB4">
      <w:start w:val="1"/>
      <w:numFmt w:val="bullet"/>
      <w:lvlText w:val=""/>
      <w:lvlJc w:val="left"/>
      <w:pPr>
        <w:ind w:left="5040" w:hanging="360"/>
      </w:pPr>
      <w:rPr>
        <w:rFonts w:ascii="Symbol" w:hAnsi="Symbol" w:hint="default"/>
      </w:rPr>
    </w:lvl>
    <w:lvl w:ilvl="7" w:tplc="8AEABE22">
      <w:start w:val="1"/>
      <w:numFmt w:val="bullet"/>
      <w:lvlText w:val="o"/>
      <w:lvlJc w:val="left"/>
      <w:pPr>
        <w:ind w:left="5760" w:hanging="360"/>
      </w:pPr>
      <w:rPr>
        <w:rFonts w:ascii="Courier New" w:hAnsi="Courier New" w:hint="default"/>
      </w:rPr>
    </w:lvl>
    <w:lvl w:ilvl="8" w:tplc="C716423E">
      <w:start w:val="1"/>
      <w:numFmt w:val="bullet"/>
      <w:lvlText w:val=""/>
      <w:lvlJc w:val="left"/>
      <w:pPr>
        <w:ind w:left="6480" w:hanging="360"/>
      </w:pPr>
      <w:rPr>
        <w:rFonts w:ascii="Wingdings" w:hAnsi="Wingdings" w:hint="default"/>
      </w:rPr>
    </w:lvl>
  </w:abstractNum>
  <w:abstractNum w:abstractNumId="4" w15:restartNumberingAfterBreak="0">
    <w:nsid w:val="0D23262F"/>
    <w:multiLevelType w:val="hybridMultilevel"/>
    <w:tmpl w:val="1800F6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E53468C"/>
    <w:multiLevelType w:val="hybridMultilevel"/>
    <w:tmpl w:val="FFFFFFFF"/>
    <w:lvl w:ilvl="0" w:tplc="4AF87D20">
      <w:start w:val="1"/>
      <w:numFmt w:val="bullet"/>
      <w:lvlText w:val="-"/>
      <w:lvlJc w:val="left"/>
      <w:pPr>
        <w:ind w:left="720" w:hanging="360"/>
      </w:pPr>
      <w:rPr>
        <w:rFonts w:ascii="Calibri" w:hAnsi="Calibri" w:hint="default"/>
      </w:rPr>
    </w:lvl>
    <w:lvl w:ilvl="1" w:tplc="AEE661F8">
      <w:start w:val="1"/>
      <w:numFmt w:val="bullet"/>
      <w:lvlText w:val="o"/>
      <w:lvlJc w:val="left"/>
      <w:pPr>
        <w:ind w:left="1440" w:hanging="360"/>
      </w:pPr>
      <w:rPr>
        <w:rFonts w:ascii="Courier New" w:hAnsi="Courier New" w:hint="default"/>
      </w:rPr>
    </w:lvl>
    <w:lvl w:ilvl="2" w:tplc="F2704CBE">
      <w:start w:val="1"/>
      <w:numFmt w:val="bullet"/>
      <w:lvlText w:val=""/>
      <w:lvlJc w:val="left"/>
      <w:pPr>
        <w:ind w:left="2160" w:hanging="360"/>
      </w:pPr>
      <w:rPr>
        <w:rFonts w:ascii="Wingdings" w:hAnsi="Wingdings" w:hint="default"/>
      </w:rPr>
    </w:lvl>
    <w:lvl w:ilvl="3" w:tplc="A3AEF260">
      <w:start w:val="1"/>
      <w:numFmt w:val="bullet"/>
      <w:lvlText w:val=""/>
      <w:lvlJc w:val="left"/>
      <w:pPr>
        <w:ind w:left="2880" w:hanging="360"/>
      </w:pPr>
      <w:rPr>
        <w:rFonts w:ascii="Symbol" w:hAnsi="Symbol" w:hint="default"/>
      </w:rPr>
    </w:lvl>
    <w:lvl w:ilvl="4" w:tplc="00CAAB80">
      <w:start w:val="1"/>
      <w:numFmt w:val="bullet"/>
      <w:lvlText w:val="o"/>
      <w:lvlJc w:val="left"/>
      <w:pPr>
        <w:ind w:left="3600" w:hanging="360"/>
      </w:pPr>
      <w:rPr>
        <w:rFonts w:ascii="Courier New" w:hAnsi="Courier New" w:hint="default"/>
      </w:rPr>
    </w:lvl>
    <w:lvl w:ilvl="5" w:tplc="FEACD294">
      <w:start w:val="1"/>
      <w:numFmt w:val="bullet"/>
      <w:lvlText w:val=""/>
      <w:lvlJc w:val="left"/>
      <w:pPr>
        <w:ind w:left="4320" w:hanging="360"/>
      </w:pPr>
      <w:rPr>
        <w:rFonts w:ascii="Wingdings" w:hAnsi="Wingdings" w:hint="default"/>
      </w:rPr>
    </w:lvl>
    <w:lvl w:ilvl="6" w:tplc="1D26C0B2">
      <w:start w:val="1"/>
      <w:numFmt w:val="bullet"/>
      <w:lvlText w:val=""/>
      <w:lvlJc w:val="left"/>
      <w:pPr>
        <w:ind w:left="5040" w:hanging="360"/>
      </w:pPr>
      <w:rPr>
        <w:rFonts w:ascii="Symbol" w:hAnsi="Symbol" w:hint="default"/>
      </w:rPr>
    </w:lvl>
    <w:lvl w:ilvl="7" w:tplc="EEC219BA">
      <w:start w:val="1"/>
      <w:numFmt w:val="bullet"/>
      <w:lvlText w:val="o"/>
      <w:lvlJc w:val="left"/>
      <w:pPr>
        <w:ind w:left="5760" w:hanging="360"/>
      </w:pPr>
      <w:rPr>
        <w:rFonts w:ascii="Courier New" w:hAnsi="Courier New" w:hint="default"/>
      </w:rPr>
    </w:lvl>
    <w:lvl w:ilvl="8" w:tplc="68805F40">
      <w:start w:val="1"/>
      <w:numFmt w:val="bullet"/>
      <w:lvlText w:val=""/>
      <w:lvlJc w:val="left"/>
      <w:pPr>
        <w:ind w:left="6480" w:hanging="360"/>
      </w:pPr>
      <w:rPr>
        <w:rFonts w:ascii="Wingdings" w:hAnsi="Wingdings" w:hint="default"/>
      </w:rPr>
    </w:lvl>
  </w:abstractNum>
  <w:abstractNum w:abstractNumId="6" w15:restartNumberingAfterBreak="0">
    <w:nsid w:val="194A5827"/>
    <w:multiLevelType w:val="hybridMultilevel"/>
    <w:tmpl w:val="FFFFFFFF"/>
    <w:lvl w:ilvl="0" w:tplc="36A6C870">
      <w:start w:val="1"/>
      <w:numFmt w:val="decimal"/>
      <w:lvlText w:val="%1."/>
      <w:lvlJc w:val="left"/>
      <w:pPr>
        <w:ind w:left="720" w:hanging="360"/>
      </w:pPr>
    </w:lvl>
    <w:lvl w:ilvl="1" w:tplc="FF60CF1C">
      <w:start w:val="1"/>
      <w:numFmt w:val="lowerLetter"/>
      <w:lvlText w:val="%2."/>
      <w:lvlJc w:val="left"/>
      <w:pPr>
        <w:ind w:left="1440" w:hanging="360"/>
      </w:pPr>
    </w:lvl>
    <w:lvl w:ilvl="2" w:tplc="175459B0">
      <w:start w:val="1"/>
      <w:numFmt w:val="lowerRoman"/>
      <w:lvlText w:val="%3."/>
      <w:lvlJc w:val="right"/>
      <w:pPr>
        <w:ind w:left="2160" w:hanging="180"/>
      </w:pPr>
    </w:lvl>
    <w:lvl w:ilvl="3" w:tplc="0A409FD0">
      <w:start w:val="1"/>
      <w:numFmt w:val="decimal"/>
      <w:lvlText w:val="%4."/>
      <w:lvlJc w:val="left"/>
      <w:pPr>
        <w:ind w:left="2880" w:hanging="360"/>
      </w:pPr>
    </w:lvl>
    <w:lvl w:ilvl="4" w:tplc="6B589588">
      <w:start w:val="1"/>
      <w:numFmt w:val="lowerLetter"/>
      <w:lvlText w:val="%5."/>
      <w:lvlJc w:val="left"/>
      <w:pPr>
        <w:ind w:left="3600" w:hanging="360"/>
      </w:pPr>
    </w:lvl>
    <w:lvl w:ilvl="5" w:tplc="16589230">
      <w:start w:val="1"/>
      <w:numFmt w:val="lowerRoman"/>
      <w:lvlText w:val="%6."/>
      <w:lvlJc w:val="right"/>
      <w:pPr>
        <w:ind w:left="4320" w:hanging="180"/>
      </w:pPr>
    </w:lvl>
    <w:lvl w:ilvl="6" w:tplc="B63E0968">
      <w:start w:val="1"/>
      <w:numFmt w:val="decimal"/>
      <w:lvlText w:val="%7."/>
      <w:lvlJc w:val="left"/>
      <w:pPr>
        <w:ind w:left="5040" w:hanging="360"/>
      </w:pPr>
    </w:lvl>
    <w:lvl w:ilvl="7" w:tplc="4EDCCC1A">
      <w:start w:val="1"/>
      <w:numFmt w:val="lowerLetter"/>
      <w:lvlText w:val="%8."/>
      <w:lvlJc w:val="left"/>
      <w:pPr>
        <w:ind w:left="5760" w:hanging="360"/>
      </w:pPr>
    </w:lvl>
    <w:lvl w:ilvl="8" w:tplc="A484056A">
      <w:start w:val="1"/>
      <w:numFmt w:val="lowerRoman"/>
      <w:lvlText w:val="%9."/>
      <w:lvlJc w:val="right"/>
      <w:pPr>
        <w:ind w:left="6480" w:hanging="180"/>
      </w:pPr>
    </w:lvl>
  </w:abstractNum>
  <w:abstractNum w:abstractNumId="7" w15:restartNumberingAfterBreak="0">
    <w:nsid w:val="1F2F064F"/>
    <w:multiLevelType w:val="hybridMultilevel"/>
    <w:tmpl w:val="6BA661B2"/>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8" w15:restartNumberingAfterBreak="0">
    <w:nsid w:val="20CE372D"/>
    <w:multiLevelType w:val="multilevel"/>
    <w:tmpl w:val="91CE01B0"/>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2938118C"/>
    <w:multiLevelType w:val="multilevel"/>
    <w:tmpl w:val="7862B096"/>
    <w:lvl w:ilvl="0">
      <w:start w:val="1"/>
      <w:numFmt w:val="decimal"/>
      <w:lvlText w:val="%1)"/>
      <w:lvlJc w:val="left"/>
      <w:pPr>
        <w:ind w:left="720" w:hanging="360"/>
      </w:pPr>
    </w:lvl>
    <w:lvl w:ilvl="1">
      <w:start w:val="1"/>
      <w:numFmt w:val="lowerLetter"/>
      <w:lvlText w:val="%2)"/>
      <w:lvlJc w:val="left"/>
      <w:pPr>
        <w:ind w:left="1440" w:hanging="360"/>
      </w:pPr>
      <w:rPr>
        <w:b w:val="0"/>
        <w:bCs w:val="0"/>
        <w:color w:val="000000" w:themeColor="text1"/>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2E241F6"/>
    <w:multiLevelType w:val="hybridMultilevel"/>
    <w:tmpl w:val="72082F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4D0D69"/>
    <w:multiLevelType w:val="hybridMultilevel"/>
    <w:tmpl w:val="FFFFFFFF"/>
    <w:lvl w:ilvl="0" w:tplc="5CCC66E2">
      <w:start w:val="1"/>
      <w:numFmt w:val="bullet"/>
      <w:lvlText w:val="-"/>
      <w:lvlJc w:val="left"/>
      <w:pPr>
        <w:ind w:left="720" w:hanging="360"/>
      </w:pPr>
      <w:rPr>
        <w:rFonts w:ascii="Calibri" w:hAnsi="Calibri" w:hint="default"/>
      </w:rPr>
    </w:lvl>
    <w:lvl w:ilvl="1" w:tplc="74D697D2">
      <w:start w:val="1"/>
      <w:numFmt w:val="bullet"/>
      <w:lvlText w:val="o"/>
      <w:lvlJc w:val="left"/>
      <w:pPr>
        <w:ind w:left="1440" w:hanging="360"/>
      </w:pPr>
      <w:rPr>
        <w:rFonts w:ascii="Courier New" w:hAnsi="Courier New" w:hint="default"/>
      </w:rPr>
    </w:lvl>
    <w:lvl w:ilvl="2" w:tplc="FE12B3C4">
      <w:start w:val="1"/>
      <w:numFmt w:val="bullet"/>
      <w:lvlText w:val=""/>
      <w:lvlJc w:val="left"/>
      <w:pPr>
        <w:ind w:left="2160" w:hanging="360"/>
      </w:pPr>
      <w:rPr>
        <w:rFonts w:ascii="Wingdings" w:hAnsi="Wingdings" w:hint="default"/>
      </w:rPr>
    </w:lvl>
    <w:lvl w:ilvl="3" w:tplc="060668F8">
      <w:start w:val="1"/>
      <w:numFmt w:val="bullet"/>
      <w:lvlText w:val=""/>
      <w:lvlJc w:val="left"/>
      <w:pPr>
        <w:ind w:left="2880" w:hanging="360"/>
      </w:pPr>
      <w:rPr>
        <w:rFonts w:ascii="Symbol" w:hAnsi="Symbol" w:hint="default"/>
      </w:rPr>
    </w:lvl>
    <w:lvl w:ilvl="4" w:tplc="62061470">
      <w:start w:val="1"/>
      <w:numFmt w:val="bullet"/>
      <w:lvlText w:val="o"/>
      <w:lvlJc w:val="left"/>
      <w:pPr>
        <w:ind w:left="3600" w:hanging="360"/>
      </w:pPr>
      <w:rPr>
        <w:rFonts w:ascii="Courier New" w:hAnsi="Courier New" w:hint="default"/>
      </w:rPr>
    </w:lvl>
    <w:lvl w:ilvl="5" w:tplc="6A78024E">
      <w:start w:val="1"/>
      <w:numFmt w:val="bullet"/>
      <w:lvlText w:val=""/>
      <w:lvlJc w:val="left"/>
      <w:pPr>
        <w:ind w:left="4320" w:hanging="360"/>
      </w:pPr>
      <w:rPr>
        <w:rFonts w:ascii="Wingdings" w:hAnsi="Wingdings" w:hint="default"/>
      </w:rPr>
    </w:lvl>
    <w:lvl w:ilvl="6" w:tplc="AB1E2CD0">
      <w:start w:val="1"/>
      <w:numFmt w:val="bullet"/>
      <w:lvlText w:val=""/>
      <w:lvlJc w:val="left"/>
      <w:pPr>
        <w:ind w:left="5040" w:hanging="360"/>
      </w:pPr>
      <w:rPr>
        <w:rFonts w:ascii="Symbol" w:hAnsi="Symbol" w:hint="default"/>
      </w:rPr>
    </w:lvl>
    <w:lvl w:ilvl="7" w:tplc="883022E0">
      <w:start w:val="1"/>
      <w:numFmt w:val="bullet"/>
      <w:lvlText w:val="o"/>
      <w:lvlJc w:val="left"/>
      <w:pPr>
        <w:ind w:left="5760" w:hanging="360"/>
      </w:pPr>
      <w:rPr>
        <w:rFonts w:ascii="Courier New" w:hAnsi="Courier New" w:hint="default"/>
      </w:rPr>
    </w:lvl>
    <w:lvl w:ilvl="8" w:tplc="2CA64F5A">
      <w:start w:val="1"/>
      <w:numFmt w:val="bullet"/>
      <w:lvlText w:val=""/>
      <w:lvlJc w:val="left"/>
      <w:pPr>
        <w:ind w:left="6480" w:hanging="360"/>
      </w:pPr>
      <w:rPr>
        <w:rFonts w:ascii="Wingdings" w:hAnsi="Wingdings" w:hint="default"/>
      </w:rPr>
    </w:lvl>
  </w:abstractNum>
  <w:abstractNum w:abstractNumId="12" w15:restartNumberingAfterBreak="0">
    <w:nsid w:val="417865E6"/>
    <w:multiLevelType w:val="hybridMultilevel"/>
    <w:tmpl w:val="FFFFFFFF"/>
    <w:lvl w:ilvl="0" w:tplc="FFB096DA">
      <w:start w:val="1"/>
      <w:numFmt w:val="decimal"/>
      <w:lvlText w:val="%1."/>
      <w:lvlJc w:val="left"/>
      <w:pPr>
        <w:ind w:left="720" w:hanging="360"/>
      </w:pPr>
    </w:lvl>
    <w:lvl w:ilvl="1" w:tplc="9CF29722">
      <w:start w:val="1"/>
      <w:numFmt w:val="lowerLetter"/>
      <w:lvlText w:val="%2."/>
      <w:lvlJc w:val="left"/>
      <w:pPr>
        <w:ind w:left="1440" w:hanging="360"/>
      </w:pPr>
    </w:lvl>
    <w:lvl w:ilvl="2" w:tplc="62280A2C">
      <w:start w:val="1"/>
      <w:numFmt w:val="lowerRoman"/>
      <w:lvlText w:val="%3."/>
      <w:lvlJc w:val="right"/>
      <w:pPr>
        <w:ind w:left="2160" w:hanging="180"/>
      </w:pPr>
    </w:lvl>
    <w:lvl w:ilvl="3" w:tplc="8338911C">
      <w:start w:val="1"/>
      <w:numFmt w:val="decimal"/>
      <w:lvlText w:val="%4."/>
      <w:lvlJc w:val="left"/>
      <w:pPr>
        <w:ind w:left="2880" w:hanging="360"/>
      </w:pPr>
    </w:lvl>
    <w:lvl w:ilvl="4" w:tplc="8836F620">
      <w:start w:val="1"/>
      <w:numFmt w:val="lowerLetter"/>
      <w:lvlText w:val="%5."/>
      <w:lvlJc w:val="left"/>
      <w:pPr>
        <w:ind w:left="3600" w:hanging="360"/>
      </w:pPr>
    </w:lvl>
    <w:lvl w:ilvl="5" w:tplc="B1E063D6">
      <w:start w:val="1"/>
      <w:numFmt w:val="lowerRoman"/>
      <w:lvlText w:val="%6."/>
      <w:lvlJc w:val="right"/>
      <w:pPr>
        <w:ind w:left="4320" w:hanging="180"/>
      </w:pPr>
    </w:lvl>
    <w:lvl w:ilvl="6" w:tplc="6436F700">
      <w:start w:val="1"/>
      <w:numFmt w:val="decimal"/>
      <w:lvlText w:val="%7."/>
      <w:lvlJc w:val="left"/>
      <w:pPr>
        <w:ind w:left="5040" w:hanging="360"/>
      </w:pPr>
    </w:lvl>
    <w:lvl w:ilvl="7" w:tplc="819CCBC6">
      <w:start w:val="1"/>
      <w:numFmt w:val="lowerLetter"/>
      <w:lvlText w:val="%8."/>
      <w:lvlJc w:val="left"/>
      <w:pPr>
        <w:ind w:left="5760" w:hanging="360"/>
      </w:pPr>
    </w:lvl>
    <w:lvl w:ilvl="8" w:tplc="02AE1AB4">
      <w:start w:val="1"/>
      <w:numFmt w:val="lowerRoman"/>
      <w:lvlText w:val="%9."/>
      <w:lvlJc w:val="right"/>
      <w:pPr>
        <w:ind w:left="6480" w:hanging="180"/>
      </w:pPr>
    </w:lvl>
  </w:abstractNum>
  <w:abstractNum w:abstractNumId="13" w15:restartNumberingAfterBreak="0">
    <w:nsid w:val="48D4235F"/>
    <w:multiLevelType w:val="hybridMultilevel"/>
    <w:tmpl w:val="FFFFFFFF"/>
    <w:lvl w:ilvl="0" w:tplc="77A0ADF2">
      <w:start w:val="1"/>
      <w:numFmt w:val="decimal"/>
      <w:lvlText w:val="%1."/>
      <w:lvlJc w:val="left"/>
      <w:pPr>
        <w:ind w:left="720" w:hanging="360"/>
      </w:pPr>
    </w:lvl>
    <w:lvl w:ilvl="1" w:tplc="90F0C7B0">
      <w:start w:val="1"/>
      <w:numFmt w:val="lowerLetter"/>
      <w:lvlText w:val="%2."/>
      <w:lvlJc w:val="left"/>
      <w:pPr>
        <w:ind w:left="1440" w:hanging="360"/>
      </w:pPr>
    </w:lvl>
    <w:lvl w:ilvl="2" w:tplc="33884CD2">
      <w:start w:val="1"/>
      <w:numFmt w:val="lowerRoman"/>
      <w:lvlText w:val="%3."/>
      <w:lvlJc w:val="right"/>
      <w:pPr>
        <w:ind w:left="2160" w:hanging="180"/>
      </w:pPr>
    </w:lvl>
    <w:lvl w:ilvl="3" w:tplc="9050B066">
      <w:start w:val="1"/>
      <w:numFmt w:val="decimal"/>
      <w:lvlText w:val="%4."/>
      <w:lvlJc w:val="left"/>
      <w:pPr>
        <w:ind w:left="2880" w:hanging="360"/>
      </w:pPr>
    </w:lvl>
    <w:lvl w:ilvl="4" w:tplc="AD76F38A">
      <w:start w:val="1"/>
      <w:numFmt w:val="lowerLetter"/>
      <w:lvlText w:val="%5."/>
      <w:lvlJc w:val="left"/>
      <w:pPr>
        <w:ind w:left="3600" w:hanging="360"/>
      </w:pPr>
    </w:lvl>
    <w:lvl w:ilvl="5" w:tplc="88D4B812">
      <w:start w:val="1"/>
      <w:numFmt w:val="lowerRoman"/>
      <w:lvlText w:val="%6."/>
      <w:lvlJc w:val="right"/>
      <w:pPr>
        <w:ind w:left="4320" w:hanging="180"/>
      </w:pPr>
    </w:lvl>
    <w:lvl w:ilvl="6" w:tplc="3F701E32">
      <w:start w:val="1"/>
      <w:numFmt w:val="decimal"/>
      <w:lvlText w:val="%7."/>
      <w:lvlJc w:val="left"/>
      <w:pPr>
        <w:ind w:left="5040" w:hanging="360"/>
      </w:pPr>
    </w:lvl>
    <w:lvl w:ilvl="7" w:tplc="BEB26726">
      <w:start w:val="1"/>
      <w:numFmt w:val="lowerLetter"/>
      <w:lvlText w:val="%8."/>
      <w:lvlJc w:val="left"/>
      <w:pPr>
        <w:ind w:left="5760" w:hanging="360"/>
      </w:pPr>
    </w:lvl>
    <w:lvl w:ilvl="8" w:tplc="B8D417B0">
      <w:start w:val="1"/>
      <w:numFmt w:val="lowerRoman"/>
      <w:lvlText w:val="%9."/>
      <w:lvlJc w:val="right"/>
      <w:pPr>
        <w:ind w:left="6480" w:hanging="180"/>
      </w:pPr>
    </w:lvl>
  </w:abstractNum>
  <w:abstractNum w:abstractNumId="14" w15:restartNumberingAfterBreak="0">
    <w:nsid w:val="4DDB1C3C"/>
    <w:multiLevelType w:val="hybridMultilevel"/>
    <w:tmpl w:val="E3E09D34"/>
    <w:lvl w:ilvl="0" w:tplc="B7B644A2">
      <w:start w:val="1"/>
      <w:numFmt w:val="bullet"/>
      <w:lvlText w:val=""/>
      <w:lvlJc w:val="left"/>
      <w:pPr>
        <w:ind w:left="720" w:hanging="360"/>
      </w:pPr>
      <w:rPr>
        <w:rFonts w:ascii="Symbol" w:hAnsi="Symbol" w:hint="default"/>
      </w:rPr>
    </w:lvl>
    <w:lvl w:ilvl="1" w:tplc="87F09998">
      <w:start w:val="1"/>
      <w:numFmt w:val="bullet"/>
      <w:lvlText w:val="o"/>
      <w:lvlJc w:val="left"/>
      <w:pPr>
        <w:ind w:left="1440" w:hanging="360"/>
      </w:pPr>
      <w:rPr>
        <w:rFonts w:ascii="Courier New" w:hAnsi="Courier New" w:hint="default"/>
      </w:rPr>
    </w:lvl>
    <w:lvl w:ilvl="2" w:tplc="F75AD2EE">
      <w:start w:val="1"/>
      <w:numFmt w:val="bullet"/>
      <w:lvlText w:val=""/>
      <w:lvlJc w:val="left"/>
      <w:pPr>
        <w:ind w:left="2160" w:hanging="360"/>
      </w:pPr>
      <w:rPr>
        <w:rFonts w:ascii="Wingdings" w:hAnsi="Wingdings" w:hint="default"/>
      </w:rPr>
    </w:lvl>
    <w:lvl w:ilvl="3" w:tplc="A87AC196">
      <w:start w:val="1"/>
      <w:numFmt w:val="bullet"/>
      <w:lvlText w:val=""/>
      <w:lvlJc w:val="left"/>
      <w:pPr>
        <w:ind w:left="2880" w:hanging="360"/>
      </w:pPr>
      <w:rPr>
        <w:rFonts w:ascii="Symbol" w:hAnsi="Symbol" w:hint="default"/>
      </w:rPr>
    </w:lvl>
    <w:lvl w:ilvl="4" w:tplc="13D2A462">
      <w:start w:val="1"/>
      <w:numFmt w:val="bullet"/>
      <w:lvlText w:val="o"/>
      <w:lvlJc w:val="left"/>
      <w:pPr>
        <w:ind w:left="3600" w:hanging="360"/>
      </w:pPr>
      <w:rPr>
        <w:rFonts w:ascii="Courier New" w:hAnsi="Courier New" w:hint="default"/>
      </w:rPr>
    </w:lvl>
    <w:lvl w:ilvl="5" w:tplc="F0E2C09E">
      <w:start w:val="1"/>
      <w:numFmt w:val="bullet"/>
      <w:lvlText w:val=""/>
      <w:lvlJc w:val="left"/>
      <w:pPr>
        <w:ind w:left="4320" w:hanging="360"/>
      </w:pPr>
      <w:rPr>
        <w:rFonts w:ascii="Wingdings" w:hAnsi="Wingdings" w:hint="default"/>
      </w:rPr>
    </w:lvl>
    <w:lvl w:ilvl="6" w:tplc="DD745130">
      <w:start w:val="1"/>
      <w:numFmt w:val="bullet"/>
      <w:lvlText w:val=""/>
      <w:lvlJc w:val="left"/>
      <w:pPr>
        <w:ind w:left="5040" w:hanging="360"/>
      </w:pPr>
      <w:rPr>
        <w:rFonts w:ascii="Symbol" w:hAnsi="Symbol" w:hint="default"/>
      </w:rPr>
    </w:lvl>
    <w:lvl w:ilvl="7" w:tplc="2DA0D1E8">
      <w:start w:val="1"/>
      <w:numFmt w:val="bullet"/>
      <w:lvlText w:val="o"/>
      <w:lvlJc w:val="left"/>
      <w:pPr>
        <w:ind w:left="5760" w:hanging="360"/>
      </w:pPr>
      <w:rPr>
        <w:rFonts w:ascii="Courier New" w:hAnsi="Courier New" w:hint="default"/>
      </w:rPr>
    </w:lvl>
    <w:lvl w:ilvl="8" w:tplc="56DEF5C6">
      <w:start w:val="1"/>
      <w:numFmt w:val="bullet"/>
      <w:lvlText w:val=""/>
      <w:lvlJc w:val="left"/>
      <w:pPr>
        <w:ind w:left="6480" w:hanging="360"/>
      </w:pPr>
      <w:rPr>
        <w:rFonts w:ascii="Wingdings" w:hAnsi="Wingdings" w:hint="default"/>
      </w:rPr>
    </w:lvl>
  </w:abstractNum>
  <w:abstractNum w:abstractNumId="15" w15:restartNumberingAfterBreak="0">
    <w:nsid w:val="524B4BF2"/>
    <w:multiLevelType w:val="hybridMultilevel"/>
    <w:tmpl w:val="FFFFFFFF"/>
    <w:lvl w:ilvl="0" w:tplc="A874D894">
      <w:start w:val="1"/>
      <w:numFmt w:val="bullet"/>
      <w:lvlText w:val="-"/>
      <w:lvlJc w:val="left"/>
      <w:pPr>
        <w:ind w:left="720" w:hanging="360"/>
      </w:pPr>
      <w:rPr>
        <w:rFonts w:ascii="Calibri" w:hAnsi="Calibri" w:hint="default"/>
      </w:rPr>
    </w:lvl>
    <w:lvl w:ilvl="1" w:tplc="6588A78A">
      <w:start w:val="1"/>
      <w:numFmt w:val="bullet"/>
      <w:lvlText w:val="o"/>
      <w:lvlJc w:val="left"/>
      <w:pPr>
        <w:ind w:left="1440" w:hanging="360"/>
      </w:pPr>
      <w:rPr>
        <w:rFonts w:ascii="Courier New" w:hAnsi="Courier New" w:hint="default"/>
      </w:rPr>
    </w:lvl>
    <w:lvl w:ilvl="2" w:tplc="C5D868E0">
      <w:start w:val="1"/>
      <w:numFmt w:val="bullet"/>
      <w:lvlText w:val=""/>
      <w:lvlJc w:val="left"/>
      <w:pPr>
        <w:ind w:left="2160" w:hanging="360"/>
      </w:pPr>
      <w:rPr>
        <w:rFonts w:ascii="Wingdings" w:hAnsi="Wingdings" w:hint="default"/>
      </w:rPr>
    </w:lvl>
    <w:lvl w:ilvl="3" w:tplc="B718BE92">
      <w:start w:val="1"/>
      <w:numFmt w:val="bullet"/>
      <w:lvlText w:val=""/>
      <w:lvlJc w:val="left"/>
      <w:pPr>
        <w:ind w:left="2880" w:hanging="360"/>
      </w:pPr>
      <w:rPr>
        <w:rFonts w:ascii="Symbol" w:hAnsi="Symbol" w:hint="default"/>
      </w:rPr>
    </w:lvl>
    <w:lvl w:ilvl="4" w:tplc="83E0AD50">
      <w:start w:val="1"/>
      <w:numFmt w:val="bullet"/>
      <w:lvlText w:val="o"/>
      <w:lvlJc w:val="left"/>
      <w:pPr>
        <w:ind w:left="3600" w:hanging="360"/>
      </w:pPr>
      <w:rPr>
        <w:rFonts w:ascii="Courier New" w:hAnsi="Courier New" w:hint="default"/>
      </w:rPr>
    </w:lvl>
    <w:lvl w:ilvl="5" w:tplc="88E63EF0">
      <w:start w:val="1"/>
      <w:numFmt w:val="bullet"/>
      <w:lvlText w:val=""/>
      <w:lvlJc w:val="left"/>
      <w:pPr>
        <w:ind w:left="4320" w:hanging="360"/>
      </w:pPr>
      <w:rPr>
        <w:rFonts w:ascii="Wingdings" w:hAnsi="Wingdings" w:hint="default"/>
      </w:rPr>
    </w:lvl>
    <w:lvl w:ilvl="6" w:tplc="F208C94E">
      <w:start w:val="1"/>
      <w:numFmt w:val="bullet"/>
      <w:lvlText w:val=""/>
      <w:lvlJc w:val="left"/>
      <w:pPr>
        <w:ind w:left="5040" w:hanging="360"/>
      </w:pPr>
      <w:rPr>
        <w:rFonts w:ascii="Symbol" w:hAnsi="Symbol" w:hint="default"/>
      </w:rPr>
    </w:lvl>
    <w:lvl w:ilvl="7" w:tplc="66D0C17C">
      <w:start w:val="1"/>
      <w:numFmt w:val="bullet"/>
      <w:lvlText w:val="o"/>
      <w:lvlJc w:val="left"/>
      <w:pPr>
        <w:ind w:left="5760" w:hanging="360"/>
      </w:pPr>
      <w:rPr>
        <w:rFonts w:ascii="Courier New" w:hAnsi="Courier New" w:hint="default"/>
      </w:rPr>
    </w:lvl>
    <w:lvl w:ilvl="8" w:tplc="63368780">
      <w:start w:val="1"/>
      <w:numFmt w:val="bullet"/>
      <w:lvlText w:val=""/>
      <w:lvlJc w:val="left"/>
      <w:pPr>
        <w:ind w:left="6480" w:hanging="360"/>
      </w:pPr>
      <w:rPr>
        <w:rFonts w:ascii="Wingdings" w:hAnsi="Wingdings" w:hint="default"/>
      </w:rPr>
    </w:lvl>
  </w:abstractNum>
  <w:abstractNum w:abstractNumId="16" w15:restartNumberingAfterBreak="0">
    <w:nsid w:val="534C6208"/>
    <w:multiLevelType w:val="hybridMultilevel"/>
    <w:tmpl w:val="FFFFFFFF"/>
    <w:lvl w:ilvl="0" w:tplc="12A82EA2">
      <w:start w:val="1"/>
      <w:numFmt w:val="bullet"/>
      <w:lvlText w:val=""/>
      <w:lvlJc w:val="left"/>
      <w:pPr>
        <w:ind w:left="720" w:hanging="360"/>
      </w:pPr>
      <w:rPr>
        <w:rFonts w:ascii="Symbol" w:hAnsi="Symbol" w:hint="default"/>
      </w:rPr>
    </w:lvl>
    <w:lvl w:ilvl="1" w:tplc="5FF0DEC8">
      <w:start w:val="1"/>
      <w:numFmt w:val="bullet"/>
      <w:lvlText w:val="o"/>
      <w:lvlJc w:val="left"/>
      <w:pPr>
        <w:ind w:left="1440" w:hanging="360"/>
      </w:pPr>
      <w:rPr>
        <w:rFonts w:ascii="Courier New" w:hAnsi="Courier New" w:hint="default"/>
      </w:rPr>
    </w:lvl>
    <w:lvl w:ilvl="2" w:tplc="542C932C">
      <w:start w:val="1"/>
      <w:numFmt w:val="bullet"/>
      <w:lvlText w:val=""/>
      <w:lvlJc w:val="left"/>
      <w:pPr>
        <w:ind w:left="2160" w:hanging="360"/>
      </w:pPr>
      <w:rPr>
        <w:rFonts w:ascii="Wingdings" w:hAnsi="Wingdings" w:hint="default"/>
      </w:rPr>
    </w:lvl>
    <w:lvl w:ilvl="3" w:tplc="8314F9BA">
      <w:start w:val="1"/>
      <w:numFmt w:val="bullet"/>
      <w:lvlText w:val=""/>
      <w:lvlJc w:val="left"/>
      <w:pPr>
        <w:ind w:left="2880" w:hanging="360"/>
      </w:pPr>
      <w:rPr>
        <w:rFonts w:ascii="Symbol" w:hAnsi="Symbol" w:hint="default"/>
      </w:rPr>
    </w:lvl>
    <w:lvl w:ilvl="4" w:tplc="05E45562">
      <w:start w:val="1"/>
      <w:numFmt w:val="bullet"/>
      <w:lvlText w:val="o"/>
      <w:lvlJc w:val="left"/>
      <w:pPr>
        <w:ind w:left="3600" w:hanging="360"/>
      </w:pPr>
      <w:rPr>
        <w:rFonts w:ascii="Courier New" w:hAnsi="Courier New" w:hint="default"/>
      </w:rPr>
    </w:lvl>
    <w:lvl w:ilvl="5" w:tplc="037AA326">
      <w:start w:val="1"/>
      <w:numFmt w:val="bullet"/>
      <w:lvlText w:val=""/>
      <w:lvlJc w:val="left"/>
      <w:pPr>
        <w:ind w:left="4320" w:hanging="360"/>
      </w:pPr>
      <w:rPr>
        <w:rFonts w:ascii="Wingdings" w:hAnsi="Wingdings" w:hint="default"/>
      </w:rPr>
    </w:lvl>
    <w:lvl w:ilvl="6" w:tplc="6BB802F0">
      <w:start w:val="1"/>
      <w:numFmt w:val="bullet"/>
      <w:lvlText w:val=""/>
      <w:lvlJc w:val="left"/>
      <w:pPr>
        <w:ind w:left="5040" w:hanging="360"/>
      </w:pPr>
      <w:rPr>
        <w:rFonts w:ascii="Symbol" w:hAnsi="Symbol" w:hint="default"/>
      </w:rPr>
    </w:lvl>
    <w:lvl w:ilvl="7" w:tplc="1AACBE54">
      <w:start w:val="1"/>
      <w:numFmt w:val="bullet"/>
      <w:lvlText w:val="o"/>
      <w:lvlJc w:val="left"/>
      <w:pPr>
        <w:ind w:left="5760" w:hanging="360"/>
      </w:pPr>
      <w:rPr>
        <w:rFonts w:ascii="Courier New" w:hAnsi="Courier New" w:hint="default"/>
      </w:rPr>
    </w:lvl>
    <w:lvl w:ilvl="8" w:tplc="11BCDC64">
      <w:start w:val="1"/>
      <w:numFmt w:val="bullet"/>
      <w:lvlText w:val=""/>
      <w:lvlJc w:val="left"/>
      <w:pPr>
        <w:ind w:left="6480" w:hanging="360"/>
      </w:pPr>
      <w:rPr>
        <w:rFonts w:ascii="Wingdings" w:hAnsi="Wingdings" w:hint="default"/>
      </w:rPr>
    </w:lvl>
  </w:abstractNum>
  <w:abstractNum w:abstractNumId="17" w15:restartNumberingAfterBreak="0">
    <w:nsid w:val="53E4066E"/>
    <w:multiLevelType w:val="hybridMultilevel"/>
    <w:tmpl w:val="FFFFFFFF"/>
    <w:lvl w:ilvl="0" w:tplc="903CB2E6">
      <w:start w:val="1"/>
      <w:numFmt w:val="bullet"/>
      <w:lvlText w:val=""/>
      <w:lvlJc w:val="left"/>
      <w:pPr>
        <w:ind w:left="720" w:hanging="360"/>
      </w:pPr>
      <w:rPr>
        <w:rFonts w:ascii="Symbol" w:hAnsi="Symbol" w:hint="default"/>
      </w:rPr>
    </w:lvl>
    <w:lvl w:ilvl="1" w:tplc="C23AC144">
      <w:start w:val="1"/>
      <w:numFmt w:val="bullet"/>
      <w:lvlText w:val="o"/>
      <w:lvlJc w:val="left"/>
      <w:pPr>
        <w:ind w:left="1440" w:hanging="360"/>
      </w:pPr>
      <w:rPr>
        <w:rFonts w:ascii="Courier New" w:hAnsi="Courier New" w:hint="default"/>
      </w:rPr>
    </w:lvl>
    <w:lvl w:ilvl="2" w:tplc="C8C4BF44">
      <w:start w:val="1"/>
      <w:numFmt w:val="bullet"/>
      <w:lvlText w:val=""/>
      <w:lvlJc w:val="left"/>
      <w:pPr>
        <w:ind w:left="2160" w:hanging="360"/>
      </w:pPr>
      <w:rPr>
        <w:rFonts w:ascii="Wingdings" w:hAnsi="Wingdings" w:hint="default"/>
      </w:rPr>
    </w:lvl>
    <w:lvl w:ilvl="3" w:tplc="0960FACA">
      <w:start w:val="1"/>
      <w:numFmt w:val="bullet"/>
      <w:lvlText w:val=""/>
      <w:lvlJc w:val="left"/>
      <w:pPr>
        <w:ind w:left="2880" w:hanging="360"/>
      </w:pPr>
      <w:rPr>
        <w:rFonts w:ascii="Symbol" w:hAnsi="Symbol" w:hint="default"/>
      </w:rPr>
    </w:lvl>
    <w:lvl w:ilvl="4" w:tplc="D6DC331E">
      <w:start w:val="1"/>
      <w:numFmt w:val="bullet"/>
      <w:lvlText w:val="o"/>
      <w:lvlJc w:val="left"/>
      <w:pPr>
        <w:ind w:left="3600" w:hanging="360"/>
      </w:pPr>
      <w:rPr>
        <w:rFonts w:ascii="Courier New" w:hAnsi="Courier New" w:hint="default"/>
      </w:rPr>
    </w:lvl>
    <w:lvl w:ilvl="5" w:tplc="91525DB6">
      <w:start w:val="1"/>
      <w:numFmt w:val="bullet"/>
      <w:lvlText w:val=""/>
      <w:lvlJc w:val="left"/>
      <w:pPr>
        <w:ind w:left="4320" w:hanging="360"/>
      </w:pPr>
      <w:rPr>
        <w:rFonts w:ascii="Wingdings" w:hAnsi="Wingdings" w:hint="default"/>
      </w:rPr>
    </w:lvl>
    <w:lvl w:ilvl="6" w:tplc="8BC6A686">
      <w:start w:val="1"/>
      <w:numFmt w:val="bullet"/>
      <w:lvlText w:val=""/>
      <w:lvlJc w:val="left"/>
      <w:pPr>
        <w:ind w:left="5040" w:hanging="360"/>
      </w:pPr>
      <w:rPr>
        <w:rFonts w:ascii="Symbol" w:hAnsi="Symbol" w:hint="default"/>
      </w:rPr>
    </w:lvl>
    <w:lvl w:ilvl="7" w:tplc="FF400648">
      <w:start w:val="1"/>
      <w:numFmt w:val="bullet"/>
      <w:lvlText w:val="o"/>
      <w:lvlJc w:val="left"/>
      <w:pPr>
        <w:ind w:left="5760" w:hanging="360"/>
      </w:pPr>
      <w:rPr>
        <w:rFonts w:ascii="Courier New" w:hAnsi="Courier New" w:hint="default"/>
      </w:rPr>
    </w:lvl>
    <w:lvl w:ilvl="8" w:tplc="5B2C3574">
      <w:start w:val="1"/>
      <w:numFmt w:val="bullet"/>
      <w:lvlText w:val=""/>
      <w:lvlJc w:val="left"/>
      <w:pPr>
        <w:ind w:left="6480" w:hanging="360"/>
      </w:pPr>
      <w:rPr>
        <w:rFonts w:ascii="Wingdings" w:hAnsi="Wingdings" w:hint="default"/>
      </w:rPr>
    </w:lvl>
  </w:abstractNum>
  <w:abstractNum w:abstractNumId="18" w15:restartNumberingAfterBreak="0">
    <w:nsid w:val="54713A34"/>
    <w:multiLevelType w:val="hybridMultilevel"/>
    <w:tmpl w:val="FFFFFFFF"/>
    <w:lvl w:ilvl="0" w:tplc="4142D74E">
      <w:start w:val="1"/>
      <w:numFmt w:val="decimal"/>
      <w:lvlText w:val="%1."/>
      <w:lvlJc w:val="left"/>
      <w:pPr>
        <w:ind w:left="720" w:hanging="360"/>
      </w:pPr>
    </w:lvl>
    <w:lvl w:ilvl="1" w:tplc="5B3EC828">
      <w:start w:val="1"/>
      <w:numFmt w:val="lowerLetter"/>
      <w:lvlText w:val="%2."/>
      <w:lvlJc w:val="left"/>
      <w:pPr>
        <w:ind w:left="1440" w:hanging="360"/>
      </w:pPr>
    </w:lvl>
    <w:lvl w:ilvl="2" w:tplc="2B48EF26">
      <w:start w:val="1"/>
      <w:numFmt w:val="lowerRoman"/>
      <w:lvlText w:val="%3."/>
      <w:lvlJc w:val="right"/>
      <w:pPr>
        <w:ind w:left="2160" w:hanging="180"/>
      </w:pPr>
    </w:lvl>
    <w:lvl w:ilvl="3" w:tplc="22266934">
      <w:start w:val="1"/>
      <w:numFmt w:val="decimal"/>
      <w:lvlText w:val="%4."/>
      <w:lvlJc w:val="left"/>
      <w:pPr>
        <w:ind w:left="2880" w:hanging="360"/>
      </w:pPr>
    </w:lvl>
    <w:lvl w:ilvl="4" w:tplc="522840D4">
      <w:start w:val="1"/>
      <w:numFmt w:val="lowerLetter"/>
      <w:lvlText w:val="%5."/>
      <w:lvlJc w:val="left"/>
      <w:pPr>
        <w:ind w:left="3600" w:hanging="360"/>
      </w:pPr>
    </w:lvl>
    <w:lvl w:ilvl="5" w:tplc="709A3786">
      <w:start w:val="1"/>
      <w:numFmt w:val="lowerRoman"/>
      <w:lvlText w:val="%6."/>
      <w:lvlJc w:val="right"/>
      <w:pPr>
        <w:ind w:left="4320" w:hanging="180"/>
      </w:pPr>
    </w:lvl>
    <w:lvl w:ilvl="6" w:tplc="679C27BA">
      <w:start w:val="1"/>
      <w:numFmt w:val="decimal"/>
      <w:lvlText w:val="%7."/>
      <w:lvlJc w:val="left"/>
      <w:pPr>
        <w:ind w:left="5040" w:hanging="360"/>
      </w:pPr>
    </w:lvl>
    <w:lvl w:ilvl="7" w:tplc="598EF2BC">
      <w:start w:val="1"/>
      <w:numFmt w:val="lowerLetter"/>
      <w:lvlText w:val="%8."/>
      <w:lvlJc w:val="left"/>
      <w:pPr>
        <w:ind w:left="5760" w:hanging="360"/>
      </w:pPr>
    </w:lvl>
    <w:lvl w:ilvl="8" w:tplc="BD4EDF3A">
      <w:start w:val="1"/>
      <w:numFmt w:val="lowerRoman"/>
      <w:lvlText w:val="%9."/>
      <w:lvlJc w:val="right"/>
      <w:pPr>
        <w:ind w:left="6480" w:hanging="180"/>
      </w:pPr>
    </w:lvl>
  </w:abstractNum>
  <w:abstractNum w:abstractNumId="19" w15:restartNumberingAfterBreak="0">
    <w:nsid w:val="58590728"/>
    <w:multiLevelType w:val="multilevel"/>
    <w:tmpl w:val="7188E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8E877AD"/>
    <w:multiLevelType w:val="hybridMultilevel"/>
    <w:tmpl w:val="FFFFFFFF"/>
    <w:lvl w:ilvl="0" w:tplc="08724186">
      <w:start w:val="1"/>
      <w:numFmt w:val="bullet"/>
      <w:lvlText w:val=""/>
      <w:lvlJc w:val="left"/>
      <w:pPr>
        <w:ind w:left="720" w:hanging="360"/>
      </w:pPr>
      <w:rPr>
        <w:rFonts w:ascii="Symbol" w:hAnsi="Symbol" w:hint="default"/>
      </w:rPr>
    </w:lvl>
    <w:lvl w:ilvl="1" w:tplc="2938C6E0">
      <w:start w:val="1"/>
      <w:numFmt w:val="bullet"/>
      <w:lvlText w:val="o"/>
      <w:lvlJc w:val="left"/>
      <w:pPr>
        <w:ind w:left="1440" w:hanging="360"/>
      </w:pPr>
      <w:rPr>
        <w:rFonts w:ascii="Courier New" w:hAnsi="Courier New" w:hint="default"/>
      </w:rPr>
    </w:lvl>
    <w:lvl w:ilvl="2" w:tplc="1116FDDC">
      <w:start w:val="1"/>
      <w:numFmt w:val="bullet"/>
      <w:lvlText w:val=""/>
      <w:lvlJc w:val="left"/>
      <w:pPr>
        <w:ind w:left="2160" w:hanging="360"/>
      </w:pPr>
      <w:rPr>
        <w:rFonts w:ascii="Wingdings" w:hAnsi="Wingdings" w:hint="default"/>
      </w:rPr>
    </w:lvl>
    <w:lvl w:ilvl="3" w:tplc="990AA70A">
      <w:start w:val="1"/>
      <w:numFmt w:val="bullet"/>
      <w:lvlText w:val=""/>
      <w:lvlJc w:val="left"/>
      <w:pPr>
        <w:ind w:left="2880" w:hanging="360"/>
      </w:pPr>
      <w:rPr>
        <w:rFonts w:ascii="Symbol" w:hAnsi="Symbol" w:hint="default"/>
      </w:rPr>
    </w:lvl>
    <w:lvl w:ilvl="4" w:tplc="B8CAC658">
      <w:start w:val="1"/>
      <w:numFmt w:val="bullet"/>
      <w:lvlText w:val="o"/>
      <w:lvlJc w:val="left"/>
      <w:pPr>
        <w:ind w:left="3600" w:hanging="360"/>
      </w:pPr>
      <w:rPr>
        <w:rFonts w:ascii="Courier New" w:hAnsi="Courier New" w:hint="default"/>
      </w:rPr>
    </w:lvl>
    <w:lvl w:ilvl="5" w:tplc="C420BCA8">
      <w:start w:val="1"/>
      <w:numFmt w:val="bullet"/>
      <w:lvlText w:val=""/>
      <w:lvlJc w:val="left"/>
      <w:pPr>
        <w:ind w:left="4320" w:hanging="360"/>
      </w:pPr>
      <w:rPr>
        <w:rFonts w:ascii="Wingdings" w:hAnsi="Wingdings" w:hint="default"/>
      </w:rPr>
    </w:lvl>
    <w:lvl w:ilvl="6" w:tplc="22568EAA">
      <w:start w:val="1"/>
      <w:numFmt w:val="bullet"/>
      <w:lvlText w:val=""/>
      <w:lvlJc w:val="left"/>
      <w:pPr>
        <w:ind w:left="5040" w:hanging="360"/>
      </w:pPr>
      <w:rPr>
        <w:rFonts w:ascii="Symbol" w:hAnsi="Symbol" w:hint="default"/>
      </w:rPr>
    </w:lvl>
    <w:lvl w:ilvl="7" w:tplc="99F6DB80">
      <w:start w:val="1"/>
      <w:numFmt w:val="bullet"/>
      <w:lvlText w:val="o"/>
      <w:lvlJc w:val="left"/>
      <w:pPr>
        <w:ind w:left="5760" w:hanging="360"/>
      </w:pPr>
      <w:rPr>
        <w:rFonts w:ascii="Courier New" w:hAnsi="Courier New" w:hint="default"/>
      </w:rPr>
    </w:lvl>
    <w:lvl w:ilvl="8" w:tplc="66B0097E">
      <w:start w:val="1"/>
      <w:numFmt w:val="bullet"/>
      <w:lvlText w:val=""/>
      <w:lvlJc w:val="left"/>
      <w:pPr>
        <w:ind w:left="6480" w:hanging="360"/>
      </w:pPr>
      <w:rPr>
        <w:rFonts w:ascii="Wingdings" w:hAnsi="Wingdings" w:hint="default"/>
      </w:rPr>
    </w:lvl>
  </w:abstractNum>
  <w:abstractNum w:abstractNumId="21" w15:restartNumberingAfterBreak="0">
    <w:nsid w:val="68D510CB"/>
    <w:multiLevelType w:val="hybridMultilevel"/>
    <w:tmpl w:val="FFFFFFFF"/>
    <w:lvl w:ilvl="0" w:tplc="FEC0B336">
      <w:start w:val="1"/>
      <w:numFmt w:val="decimal"/>
      <w:lvlText w:val="%1."/>
      <w:lvlJc w:val="left"/>
      <w:pPr>
        <w:ind w:left="720" w:hanging="360"/>
      </w:pPr>
    </w:lvl>
    <w:lvl w:ilvl="1" w:tplc="AEBCD388">
      <w:start w:val="1"/>
      <w:numFmt w:val="lowerLetter"/>
      <w:lvlText w:val="%2."/>
      <w:lvlJc w:val="left"/>
      <w:pPr>
        <w:ind w:left="1440" w:hanging="360"/>
      </w:pPr>
    </w:lvl>
    <w:lvl w:ilvl="2" w:tplc="80D4D634">
      <w:start w:val="1"/>
      <w:numFmt w:val="lowerRoman"/>
      <w:lvlText w:val="%3."/>
      <w:lvlJc w:val="right"/>
      <w:pPr>
        <w:ind w:left="2160" w:hanging="180"/>
      </w:pPr>
    </w:lvl>
    <w:lvl w:ilvl="3" w:tplc="FF6454C2">
      <w:start w:val="1"/>
      <w:numFmt w:val="decimal"/>
      <w:lvlText w:val="%4."/>
      <w:lvlJc w:val="left"/>
      <w:pPr>
        <w:ind w:left="2880" w:hanging="360"/>
      </w:pPr>
    </w:lvl>
    <w:lvl w:ilvl="4" w:tplc="E8EAEB78">
      <w:start w:val="1"/>
      <w:numFmt w:val="lowerLetter"/>
      <w:lvlText w:val="%5."/>
      <w:lvlJc w:val="left"/>
      <w:pPr>
        <w:ind w:left="3600" w:hanging="360"/>
      </w:pPr>
    </w:lvl>
    <w:lvl w:ilvl="5" w:tplc="F844DA3C">
      <w:start w:val="1"/>
      <w:numFmt w:val="lowerRoman"/>
      <w:lvlText w:val="%6."/>
      <w:lvlJc w:val="right"/>
      <w:pPr>
        <w:ind w:left="4320" w:hanging="180"/>
      </w:pPr>
    </w:lvl>
    <w:lvl w:ilvl="6" w:tplc="DBC25548">
      <w:start w:val="1"/>
      <w:numFmt w:val="decimal"/>
      <w:lvlText w:val="%7."/>
      <w:lvlJc w:val="left"/>
      <w:pPr>
        <w:ind w:left="5040" w:hanging="360"/>
      </w:pPr>
    </w:lvl>
    <w:lvl w:ilvl="7" w:tplc="27D6AD34">
      <w:start w:val="1"/>
      <w:numFmt w:val="lowerLetter"/>
      <w:lvlText w:val="%8."/>
      <w:lvlJc w:val="left"/>
      <w:pPr>
        <w:ind w:left="5760" w:hanging="360"/>
      </w:pPr>
    </w:lvl>
    <w:lvl w:ilvl="8" w:tplc="32DA35CA">
      <w:start w:val="1"/>
      <w:numFmt w:val="lowerRoman"/>
      <w:lvlText w:val="%9."/>
      <w:lvlJc w:val="right"/>
      <w:pPr>
        <w:ind w:left="6480" w:hanging="180"/>
      </w:pPr>
    </w:lvl>
  </w:abstractNum>
  <w:abstractNum w:abstractNumId="22" w15:restartNumberingAfterBreak="0">
    <w:nsid w:val="6EF909A7"/>
    <w:multiLevelType w:val="hybridMultilevel"/>
    <w:tmpl w:val="FFFFFFFF"/>
    <w:lvl w:ilvl="0" w:tplc="E9B8E4B8">
      <w:start w:val="1"/>
      <w:numFmt w:val="bullet"/>
      <w:lvlText w:val=""/>
      <w:lvlJc w:val="left"/>
      <w:pPr>
        <w:ind w:left="1080" w:hanging="360"/>
      </w:pPr>
      <w:rPr>
        <w:rFonts w:ascii="Symbol" w:hAnsi="Symbol" w:hint="default"/>
      </w:rPr>
    </w:lvl>
    <w:lvl w:ilvl="1" w:tplc="0396D100">
      <w:start w:val="1"/>
      <w:numFmt w:val="lowerLetter"/>
      <w:lvlText w:val="%2."/>
      <w:lvlJc w:val="left"/>
      <w:pPr>
        <w:ind w:left="1800" w:hanging="360"/>
      </w:pPr>
      <w:rPr>
        <w:rFonts w:hint="default"/>
      </w:rPr>
    </w:lvl>
    <w:lvl w:ilvl="2" w:tplc="84EA7990">
      <w:start w:val="1"/>
      <w:numFmt w:val="bullet"/>
      <w:lvlText w:val=""/>
      <w:lvlJc w:val="left"/>
      <w:pPr>
        <w:ind w:left="2520" w:hanging="360"/>
      </w:pPr>
      <w:rPr>
        <w:rFonts w:ascii="Wingdings" w:hAnsi="Wingdings" w:hint="default"/>
      </w:rPr>
    </w:lvl>
    <w:lvl w:ilvl="3" w:tplc="092C241E">
      <w:start w:val="1"/>
      <w:numFmt w:val="bullet"/>
      <w:lvlText w:val=""/>
      <w:lvlJc w:val="left"/>
      <w:pPr>
        <w:ind w:left="3240" w:hanging="360"/>
      </w:pPr>
      <w:rPr>
        <w:rFonts w:ascii="Symbol" w:hAnsi="Symbol" w:hint="default"/>
      </w:rPr>
    </w:lvl>
    <w:lvl w:ilvl="4" w:tplc="1DFE01B6">
      <w:start w:val="1"/>
      <w:numFmt w:val="bullet"/>
      <w:lvlText w:val="o"/>
      <w:lvlJc w:val="left"/>
      <w:pPr>
        <w:ind w:left="3960" w:hanging="360"/>
      </w:pPr>
      <w:rPr>
        <w:rFonts w:ascii="Courier New" w:hAnsi="Courier New" w:hint="default"/>
      </w:rPr>
    </w:lvl>
    <w:lvl w:ilvl="5" w:tplc="E2FEBAE8">
      <w:start w:val="1"/>
      <w:numFmt w:val="bullet"/>
      <w:lvlText w:val=""/>
      <w:lvlJc w:val="left"/>
      <w:pPr>
        <w:ind w:left="4680" w:hanging="360"/>
      </w:pPr>
      <w:rPr>
        <w:rFonts w:ascii="Wingdings" w:hAnsi="Wingdings" w:hint="default"/>
      </w:rPr>
    </w:lvl>
    <w:lvl w:ilvl="6" w:tplc="CE0E9618">
      <w:start w:val="1"/>
      <w:numFmt w:val="bullet"/>
      <w:lvlText w:val=""/>
      <w:lvlJc w:val="left"/>
      <w:pPr>
        <w:ind w:left="5400" w:hanging="360"/>
      </w:pPr>
      <w:rPr>
        <w:rFonts w:ascii="Symbol" w:hAnsi="Symbol" w:hint="default"/>
      </w:rPr>
    </w:lvl>
    <w:lvl w:ilvl="7" w:tplc="B4DE1D1E">
      <w:start w:val="1"/>
      <w:numFmt w:val="bullet"/>
      <w:lvlText w:val="o"/>
      <w:lvlJc w:val="left"/>
      <w:pPr>
        <w:ind w:left="6120" w:hanging="360"/>
      </w:pPr>
      <w:rPr>
        <w:rFonts w:ascii="Courier New" w:hAnsi="Courier New" w:hint="default"/>
      </w:rPr>
    </w:lvl>
    <w:lvl w:ilvl="8" w:tplc="49D4D496">
      <w:start w:val="1"/>
      <w:numFmt w:val="bullet"/>
      <w:lvlText w:val=""/>
      <w:lvlJc w:val="left"/>
      <w:pPr>
        <w:ind w:left="6840" w:hanging="360"/>
      </w:pPr>
      <w:rPr>
        <w:rFonts w:ascii="Wingdings" w:hAnsi="Wingdings" w:hint="default"/>
      </w:rPr>
    </w:lvl>
  </w:abstractNum>
  <w:abstractNum w:abstractNumId="23" w15:restartNumberingAfterBreak="0">
    <w:nsid w:val="76F443C2"/>
    <w:multiLevelType w:val="hybridMultilevel"/>
    <w:tmpl w:val="FFFFFFFF"/>
    <w:lvl w:ilvl="0" w:tplc="52B660F2">
      <w:start w:val="1"/>
      <w:numFmt w:val="bullet"/>
      <w:lvlText w:val="-"/>
      <w:lvlJc w:val="left"/>
      <w:pPr>
        <w:ind w:left="720" w:hanging="360"/>
      </w:pPr>
      <w:rPr>
        <w:rFonts w:ascii="Calibri" w:hAnsi="Calibri" w:hint="default"/>
      </w:rPr>
    </w:lvl>
    <w:lvl w:ilvl="1" w:tplc="BFDE42C2">
      <w:start w:val="1"/>
      <w:numFmt w:val="bullet"/>
      <w:lvlText w:val="o"/>
      <w:lvlJc w:val="left"/>
      <w:pPr>
        <w:ind w:left="1440" w:hanging="360"/>
      </w:pPr>
      <w:rPr>
        <w:rFonts w:ascii="Courier New" w:hAnsi="Courier New" w:hint="default"/>
      </w:rPr>
    </w:lvl>
    <w:lvl w:ilvl="2" w:tplc="58CC142E">
      <w:start w:val="1"/>
      <w:numFmt w:val="bullet"/>
      <w:lvlText w:val=""/>
      <w:lvlJc w:val="left"/>
      <w:pPr>
        <w:ind w:left="2160" w:hanging="360"/>
      </w:pPr>
      <w:rPr>
        <w:rFonts w:ascii="Wingdings" w:hAnsi="Wingdings" w:hint="default"/>
      </w:rPr>
    </w:lvl>
    <w:lvl w:ilvl="3" w:tplc="84A64E9C">
      <w:start w:val="1"/>
      <w:numFmt w:val="bullet"/>
      <w:lvlText w:val=""/>
      <w:lvlJc w:val="left"/>
      <w:pPr>
        <w:ind w:left="2880" w:hanging="360"/>
      </w:pPr>
      <w:rPr>
        <w:rFonts w:ascii="Symbol" w:hAnsi="Symbol" w:hint="default"/>
      </w:rPr>
    </w:lvl>
    <w:lvl w:ilvl="4" w:tplc="06569208">
      <w:start w:val="1"/>
      <w:numFmt w:val="bullet"/>
      <w:lvlText w:val="o"/>
      <w:lvlJc w:val="left"/>
      <w:pPr>
        <w:ind w:left="3600" w:hanging="360"/>
      </w:pPr>
      <w:rPr>
        <w:rFonts w:ascii="Courier New" w:hAnsi="Courier New" w:hint="default"/>
      </w:rPr>
    </w:lvl>
    <w:lvl w:ilvl="5" w:tplc="E43C6214">
      <w:start w:val="1"/>
      <w:numFmt w:val="bullet"/>
      <w:lvlText w:val=""/>
      <w:lvlJc w:val="left"/>
      <w:pPr>
        <w:ind w:left="4320" w:hanging="360"/>
      </w:pPr>
      <w:rPr>
        <w:rFonts w:ascii="Wingdings" w:hAnsi="Wingdings" w:hint="default"/>
      </w:rPr>
    </w:lvl>
    <w:lvl w:ilvl="6" w:tplc="FB64D156">
      <w:start w:val="1"/>
      <w:numFmt w:val="bullet"/>
      <w:lvlText w:val=""/>
      <w:lvlJc w:val="left"/>
      <w:pPr>
        <w:ind w:left="5040" w:hanging="360"/>
      </w:pPr>
      <w:rPr>
        <w:rFonts w:ascii="Symbol" w:hAnsi="Symbol" w:hint="default"/>
      </w:rPr>
    </w:lvl>
    <w:lvl w:ilvl="7" w:tplc="81FE60BE">
      <w:start w:val="1"/>
      <w:numFmt w:val="bullet"/>
      <w:lvlText w:val="o"/>
      <w:lvlJc w:val="left"/>
      <w:pPr>
        <w:ind w:left="5760" w:hanging="360"/>
      </w:pPr>
      <w:rPr>
        <w:rFonts w:ascii="Courier New" w:hAnsi="Courier New" w:hint="default"/>
      </w:rPr>
    </w:lvl>
    <w:lvl w:ilvl="8" w:tplc="D48200CE">
      <w:start w:val="1"/>
      <w:numFmt w:val="bullet"/>
      <w:lvlText w:val=""/>
      <w:lvlJc w:val="left"/>
      <w:pPr>
        <w:ind w:left="6480" w:hanging="360"/>
      </w:pPr>
      <w:rPr>
        <w:rFonts w:ascii="Wingdings" w:hAnsi="Wingdings" w:hint="default"/>
      </w:rPr>
    </w:lvl>
  </w:abstractNum>
  <w:abstractNum w:abstractNumId="24" w15:restartNumberingAfterBreak="0">
    <w:nsid w:val="7ADE7055"/>
    <w:multiLevelType w:val="hybridMultilevel"/>
    <w:tmpl w:val="322E8C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9"/>
  </w:num>
  <w:num w:numId="3">
    <w:abstractNumId w:val="20"/>
  </w:num>
  <w:num w:numId="4">
    <w:abstractNumId w:val="14"/>
  </w:num>
  <w:num w:numId="5">
    <w:abstractNumId w:val="6"/>
  </w:num>
  <w:num w:numId="6">
    <w:abstractNumId w:val="0"/>
  </w:num>
  <w:num w:numId="7">
    <w:abstractNumId w:val="3"/>
  </w:num>
  <w:num w:numId="8">
    <w:abstractNumId w:val="16"/>
  </w:num>
  <w:num w:numId="9">
    <w:abstractNumId w:val="13"/>
  </w:num>
  <w:num w:numId="10">
    <w:abstractNumId w:val="2"/>
  </w:num>
  <w:num w:numId="11">
    <w:abstractNumId w:val="21"/>
  </w:num>
  <w:num w:numId="12">
    <w:abstractNumId w:val="22"/>
  </w:num>
  <w:num w:numId="13">
    <w:abstractNumId w:val="1"/>
  </w:num>
  <w:num w:numId="14">
    <w:abstractNumId w:val="12"/>
  </w:num>
  <w:num w:numId="15">
    <w:abstractNumId w:val="23"/>
  </w:num>
  <w:num w:numId="16">
    <w:abstractNumId w:val="5"/>
  </w:num>
  <w:num w:numId="17">
    <w:abstractNumId w:val="11"/>
  </w:num>
  <w:num w:numId="18">
    <w:abstractNumId w:val="15"/>
  </w:num>
  <w:num w:numId="19">
    <w:abstractNumId w:val="17"/>
  </w:num>
  <w:num w:numId="20">
    <w:abstractNumId w:val="19"/>
  </w:num>
  <w:num w:numId="21">
    <w:abstractNumId w:val="7"/>
  </w:num>
  <w:num w:numId="22">
    <w:abstractNumId w:val="4"/>
  </w:num>
  <w:num w:numId="23">
    <w:abstractNumId w:val="24"/>
  </w:num>
  <w:num w:numId="24">
    <w:abstractNumId w:val="8"/>
  </w:num>
  <w:num w:numId="25">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nathan Kung">
    <w15:presenceInfo w15:providerId="AD" w15:userId="S::jkung7@jh.edu::f44810b1-35a7-4afe-b063-50e8e2ba10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691C519D"/>
    <w:rsid w:val="00005967"/>
    <w:rsid w:val="00005AA6"/>
    <w:rsid w:val="00006253"/>
    <w:rsid w:val="00014A2F"/>
    <w:rsid w:val="00020BC8"/>
    <w:rsid w:val="0002100D"/>
    <w:rsid w:val="00034A51"/>
    <w:rsid w:val="00046052"/>
    <w:rsid w:val="00056B63"/>
    <w:rsid w:val="000605E7"/>
    <w:rsid w:val="0006308A"/>
    <w:rsid w:val="000677EA"/>
    <w:rsid w:val="000824C8"/>
    <w:rsid w:val="000A0C0D"/>
    <w:rsid w:val="000B2AD7"/>
    <w:rsid w:val="000B35DB"/>
    <w:rsid w:val="000B58FC"/>
    <w:rsid w:val="000D4F7E"/>
    <w:rsid w:val="000E61E8"/>
    <w:rsid w:val="000E7FCC"/>
    <w:rsid w:val="00100560"/>
    <w:rsid w:val="00127E8B"/>
    <w:rsid w:val="001334FE"/>
    <w:rsid w:val="00141C68"/>
    <w:rsid w:val="0014B6FA"/>
    <w:rsid w:val="00157DC2"/>
    <w:rsid w:val="001942AD"/>
    <w:rsid w:val="00195292"/>
    <w:rsid w:val="00197D66"/>
    <w:rsid w:val="001A04BB"/>
    <w:rsid w:val="001A0890"/>
    <w:rsid w:val="001B072E"/>
    <w:rsid w:val="001C4ED2"/>
    <w:rsid w:val="001DD240"/>
    <w:rsid w:val="001E41E0"/>
    <w:rsid w:val="001E5444"/>
    <w:rsid w:val="00236C59"/>
    <w:rsid w:val="00241B87"/>
    <w:rsid w:val="002471B1"/>
    <w:rsid w:val="00252EA2"/>
    <w:rsid w:val="0025444A"/>
    <w:rsid w:val="002642CB"/>
    <w:rsid w:val="00264F5C"/>
    <w:rsid w:val="00271D1A"/>
    <w:rsid w:val="00285682"/>
    <w:rsid w:val="0029DC80"/>
    <w:rsid w:val="002A0B14"/>
    <w:rsid w:val="002B03C1"/>
    <w:rsid w:val="002B30A4"/>
    <w:rsid w:val="002B7253"/>
    <w:rsid w:val="002C05A5"/>
    <w:rsid w:val="002C08E6"/>
    <w:rsid w:val="002C3945"/>
    <w:rsid w:val="002C4147"/>
    <w:rsid w:val="002D62E0"/>
    <w:rsid w:val="002E0D9F"/>
    <w:rsid w:val="002F5A4C"/>
    <w:rsid w:val="003877C8"/>
    <w:rsid w:val="00392EBD"/>
    <w:rsid w:val="003A03F1"/>
    <w:rsid w:val="003A4830"/>
    <w:rsid w:val="003B2D11"/>
    <w:rsid w:val="003B7CDC"/>
    <w:rsid w:val="003C0BFA"/>
    <w:rsid w:val="003C100A"/>
    <w:rsid w:val="00424846"/>
    <w:rsid w:val="0042E5AA"/>
    <w:rsid w:val="004324BE"/>
    <w:rsid w:val="004448C8"/>
    <w:rsid w:val="00453BFE"/>
    <w:rsid w:val="004552C8"/>
    <w:rsid w:val="00457E07"/>
    <w:rsid w:val="0046CD4E"/>
    <w:rsid w:val="00475E9C"/>
    <w:rsid w:val="00481D84"/>
    <w:rsid w:val="0048202E"/>
    <w:rsid w:val="00490F24"/>
    <w:rsid w:val="00494898"/>
    <w:rsid w:val="00494971"/>
    <w:rsid w:val="004A2993"/>
    <w:rsid w:val="004B17B6"/>
    <w:rsid w:val="004C133B"/>
    <w:rsid w:val="004F24EA"/>
    <w:rsid w:val="004F7966"/>
    <w:rsid w:val="0050F7BB"/>
    <w:rsid w:val="00526761"/>
    <w:rsid w:val="00530FB0"/>
    <w:rsid w:val="00572D7F"/>
    <w:rsid w:val="005735FD"/>
    <w:rsid w:val="00577D44"/>
    <w:rsid w:val="00584316"/>
    <w:rsid w:val="00585D44"/>
    <w:rsid w:val="00592C0C"/>
    <w:rsid w:val="005B2F6D"/>
    <w:rsid w:val="005B3E64"/>
    <w:rsid w:val="005D51FF"/>
    <w:rsid w:val="005E7643"/>
    <w:rsid w:val="005F5C87"/>
    <w:rsid w:val="00604F30"/>
    <w:rsid w:val="0061789A"/>
    <w:rsid w:val="00625A33"/>
    <w:rsid w:val="0062734D"/>
    <w:rsid w:val="006417A8"/>
    <w:rsid w:val="006574E7"/>
    <w:rsid w:val="006654C3"/>
    <w:rsid w:val="0066737F"/>
    <w:rsid w:val="00687C1B"/>
    <w:rsid w:val="00695DA0"/>
    <w:rsid w:val="006B048D"/>
    <w:rsid w:val="006D1643"/>
    <w:rsid w:val="006E0CE9"/>
    <w:rsid w:val="006E5747"/>
    <w:rsid w:val="006F1638"/>
    <w:rsid w:val="0070278A"/>
    <w:rsid w:val="00715998"/>
    <w:rsid w:val="00720EE5"/>
    <w:rsid w:val="00725C88"/>
    <w:rsid w:val="00726A2D"/>
    <w:rsid w:val="00740008"/>
    <w:rsid w:val="007408FB"/>
    <w:rsid w:val="00741745"/>
    <w:rsid w:val="00744610"/>
    <w:rsid w:val="007452EE"/>
    <w:rsid w:val="00751823"/>
    <w:rsid w:val="007730B6"/>
    <w:rsid w:val="00796423"/>
    <w:rsid w:val="007A0793"/>
    <w:rsid w:val="007B235C"/>
    <w:rsid w:val="007CEB78"/>
    <w:rsid w:val="007D1F25"/>
    <w:rsid w:val="007EF8DE"/>
    <w:rsid w:val="007F750F"/>
    <w:rsid w:val="008012BA"/>
    <w:rsid w:val="008068A8"/>
    <w:rsid w:val="00806B12"/>
    <w:rsid w:val="008146D4"/>
    <w:rsid w:val="00817E08"/>
    <w:rsid w:val="00825812"/>
    <w:rsid w:val="00833432"/>
    <w:rsid w:val="008415A0"/>
    <w:rsid w:val="008420DC"/>
    <w:rsid w:val="008574BA"/>
    <w:rsid w:val="00862C73"/>
    <w:rsid w:val="008631BE"/>
    <w:rsid w:val="00874E96"/>
    <w:rsid w:val="00881913"/>
    <w:rsid w:val="00886A51"/>
    <w:rsid w:val="008A4B26"/>
    <w:rsid w:val="008B047D"/>
    <w:rsid w:val="008D1E60"/>
    <w:rsid w:val="008E663B"/>
    <w:rsid w:val="008F1C8D"/>
    <w:rsid w:val="008F7641"/>
    <w:rsid w:val="009144A7"/>
    <w:rsid w:val="0092145C"/>
    <w:rsid w:val="00921BCF"/>
    <w:rsid w:val="00926648"/>
    <w:rsid w:val="009301DA"/>
    <w:rsid w:val="00932C3E"/>
    <w:rsid w:val="009441BB"/>
    <w:rsid w:val="00951CC1"/>
    <w:rsid w:val="00962BB6"/>
    <w:rsid w:val="00963C28"/>
    <w:rsid w:val="00971BBA"/>
    <w:rsid w:val="009774E8"/>
    <w:rsid w:val="00977540"/>
    <w:rsid w:val="0097EAD4"/>
    <w:rsid w:val="00980102"/>
    <w:rsid w:val="00990B57"/>
    <w:rsid w:val="009A4EEA"/>
    <w:rsid w:val="009A596B"/>
    <w:rsid w:val="009B3E8D"/>
    <w:rsid w:val="009C2A1F"/>
    <w:rsid w:val="009C5FD7"/>
    <w:rsid w:val="009F31CA"/>
    <w:rsid w:val="009FF0B1"/>
    <w:rsid w:val="00A32EE9"/>
    <w:rsid w:val="00A38F2B"/>
    <w:rsid w:val="00A57088"/>
    <w:rsid w:val="00A64F8E"/>
    <w:rsid w:val="00A70660"/>
    <w:rsid w:val="00A74905"/>
    <w:rsid w:val="00A80A44"/>
    <w:rsid w:val="00A84582"/>
    <w:rsid w:val="00A91930"/>
    <w:rsid w:val="00A92983"/>
    <w:rsid w:val="00A971BC"/>
    <w:rsid w:val="00AA7401"/>
    <w:rsid w:val="00AB1714"/>
    <w:rsid w:val="00AC5925"/>
    <w:rsid w:val="00AE4A55"/>
    <w:rsid w:val="00AF655F"/>
    <w:rsid w:val="00B177D7"/>
    <w:rsid w:val="00B25252"/>
    <w:rsid w:val="00B302A3"/>
    <w:rsid w:val="00B360D9"/>
    <w:rsid w:val="00B57AA0"/>
    <w:rsid w:val="00B60260"/>
    <w:rsid w:val="00B6248B"/>
    <w:rsid w:val="00B6384E"/>
    <w:rsid w:val="00B74EA6"/>
    <w:rsid w:val="00B801CA"/>
    <w:rsid w:val="00B97FBD"/>
    <w:rsid w:val="00BA2DC7"/>
    <w:rsid w:val="00BAF381"/>
    <w:rsid w:val="00BB02BB"/>
    <w:rsid w:val="00BD14A8"/>
    <w:rsid w:val="00BD70E8"/>
    <w:rsid w:val="00BE605C"/>
    <w:rsid w:val="00BF6E98"/>
    <w:rsid w:val="00C12B62"/>
    <w:rsid w:val="00C13903"/>
    <w:rsid w:val="00C304FC"/>
    <w:rsid w:val="00C34A05"/>
    <w:rsid w:val="00C34AE8"/>
    <w:rsid w:val="00C440BE"/>
    <w:rsid w:val="00C526CC"/>
    <w:rsid w:val="00C666C1"/>
    <w:rsid w:val="00C67B69"/>
    <w:rsid w:val="00C71CB3"/>
    <w:rsid w:val="00C72A54"/>
    <w:rsid w:val="00C77B2A"/>
    <w:rsid w:val="00C80CB3"/>
    <w:rsid w:val="00C82165"/>
    <w:rsid w:val="00C823F8"/>
    <w:rsid w:val="00C85B95"/>
    <w:rsid w:val="00C85BB1"/>
    <w:rsid w:val="00C91A49"/>
    <w:rsid w:val="00C9238D"/>
    <w:rsid w:val="00CA5213"/>
    <w:rsid w:val="00CB4D52"/>
    <w:rsid w:val="00CB630B"/>
    <w:rsid w:val="00D02BE5"/>
    <w:rsid w:val="00D0982A"/>
    <w:rsid w:val="00D15FF8"/>
    <w:rsid w:val="00D16083"/>
    <w:rsid w:val="00D2382F"/>
    <w:rsid w:val="00D528DF"/>
    <w:rsid w:val="00D55EA3"/>
    <w:rsid w:val="00D5EA69"/>
    <w:rsid w:val="00D64DA3"/>
    <w:rsid w:val="00D70559"/>
    <w:rsid w:val="00D7511F"/>
    <w:rsid w:val="00D9397F"/>
    <w:rsid w:val="00DA6A3A"/>
    <w:rsid w:val="00DB1F8D"/>
    <w:rsid w:val="00DB7C6E"/>
    <w:rsid w:val="00DD6590"/>
    <w:rsid w:val="00DF2EE7"/>
    <w:rsid w:val="00E05892"/>
    <w:rsid w:val="00E114A4"/>
    <w:rsid w:val="00E152BD"/>
    <w:rsid w:val="00E30CC5"/>
    <w:rsid w:val="00E332B9"/>
    <w:rsid w:val="00E36460"/>
    <w:rsid w:val="00E52FD0"/>
    <w:rsid w:val="00E65135"/>
    <w:rsid w:val="00E661A3"/>
    <w:rsid w:val="00E84726"/>
    <w:rsid w:val="00E85EEB"/>
    <w:rsid w:val="00EA4287"/>
    <w:rsid w:val="00EB1652"/>
    <w:rsid w:val="00ED10B8"/>
    <w:rsid w:val="00EE1D92"/>
    <w:rsid w:val="00EE6A20"/>
    <w:rsid w:val="00EF050C"/>
    <w:rsid w:val="00EF0828"/>
    <w:rsid w:val="00EF14A9"/>
    <w:rsid w:val="00F33E20"/>
    <w:rsid w:val="00F46C9B"/>
    <w:rsid w:val="00F570E7"/>
    <w:rsid w:val="00F630F0"/>
    <w:rsid w:val="00F66751"/>
    <w:rsid w:val="00F701B5"/>
    <w:rsid w:val="00F81045"/>
    <w:rsid w:val="00FA3894"/>
    <w:rsid w:val="00FADE32"/>
    <w:rsid w:val="00FB40D2"/>
    <w:rsid w:val="00FC15DB"/>
    <w:rsid w:val="00FC619B"/>
    <w:rsid w:val="00FE5E79"/>
    <w:rsid w:val="00FE69D5"/>
    <w:rsid w:val="00FF32FC"/>
    <w:rsid w:val="010A5FF7"/>
    <w:rsid w:val="010E6144"/>
    <w:rsid w:val="0110DAA5"/>
    <w:rsid w:val="01116984"/>
    <w:rsid w:val="011359B5"/>
    <w:rsid w:val="011B1C92"/>
    <w:rsid w:val="011C1C46"/>
    <w:rsid w:val="011CA4BD"/>
    <w:rsid w:val="01240FCA"/>
    <w:rsid w:val="01250AFE"/>
    <w:rsid w:val="01268472"/>
    <w:rsid w:val="01296B8D"/>
    <w:rsid w:val="012A5409"/>
    <w:rsid w:val="0131479B"/>
    <w:rsid w:val="013BC7FF"/>
    <w:rsid w:val="01409AF1"/>
    <w:rsid w:val="01505370"/>
    <w:rsid w:val="015714F1"/>
    <w:rsid w:val="015B2021"/>
    <w:rsid w:val="0168D082"/>
    <w:rsid w:val="016DAE5B"/>
    <w:rsid w:val="017204E6"/>
    <w:rsid w:val="01791FE6"/>
    <w:rsid w:val="018F3364"/>
    <w:rsid w:val="018F6970"/>
    <w:rsid w:val="0199CCFB"/>
    <w:rsid w:val="019B9C0B"/>
    <w:rsid w:val="01A0E47B"/>
    <w:rsid w:val="01A2E971"/>
    <w:rsid w:val="01A66D51"/>
    <w:rsid w:val="01A805DB"/>
    <w:rsid w:val="01AD25D7"/>
    <w:rsid w:val="01AE3946"/>
    <w:rsid w:val="01C429B4"/>
    <w:rsid w:val="01C47BE0"/>
    <w:rsid w:val="01C7C15A"/>
    <w:rsid w:val="01CEC1A8"/>
    <w:rsid w:val="01D8FC86"/>
    <w:rsid w:val="01DFCDF0"/>
    <w:rsid w:val="01F43924"/>
    <w:rsid w:val="01F5334C"/>
    <w:rsid w:val="01FA4535"/>
    <w:rsid w:val="0206BE28"/>
    <w:rsid w:val="0214352C"/>
    <w:rsid w:val="0218C71A"/>
    <w:rsid w:val="021F4A3E"/>
    <w:rsid w:val="02211A10"/>
    <w:rsid w:val="022FBF26"/>
    <w:rsid w:val="0230F62B"/>
    <w:rsid w:val="0249B574"/>
    <w:rsid w:val="025617F3"/>
    <w:rsid w:val="025B892B"/>
    <w:rsid w:val="026A1089"/>
    <w:rsid w:val="0279B16A"/>
    <w:rsid w:val="027C28F3"/>
    <w:rsid w:val="02891FA7"/>
    <w:rsid w:val="028BAE16"/>
    <w:rsid w:val="0293C40F"/>
    <w:rsid w:val="02AA1F00"/>
    <w:rsid w:val="02AC0EA5"/>
    <w:rsid w:val="02B269EE"/>
    <w:rsid w:val="02B33C0D"/>
    <w:rsid w:val="02B7ECA7"/>
    <w:rsid w:val="02CA81BD"/>
    <w:rsid w:val="02D3C28C"/>
    <w:rsid w:val="02E0E21A"/>
    <w:rsid w:val="02E61E6F"/>
    <w:rsid w:val="02EC8FEC"/>
    <w:rsid w:val="02EEECE5"/>
    <w:rsid w:val="02F88A21"/>
    <w:rsid w:val="02FFA6C8"/>
    <w:rsid w:val="0302D43F"/>
    <w:rsid w:val="03097EBC"/>
    <w:rsid w:val="030BF4F3"/>
    <w:rsid w:val="03195EEC"/>
    <w:rsid w:val="0319E0A3"/>
    <w:rsid w:val="031CA8F3"/>
    <w:rsid w:val="0320B29C"/>
    <w:rsid w:val="03235F7E"/>
    <w:rsid w:val="0326F561"/>
    <w:rsid w:val="0330ECDD"/>
    <w:rsid w:val="03325F62"/>
    <w:rsid w:val="0332A4B8"/>
    <w:rsid w:val="03335097"/>
    <w:rsid w:val="033EB9D2"/>
    <w:rsid w:val="0346198B"/>
    <w:rsid w:val="03476182"/>
    <w:rsid w:val="034E3C89"/>
    <w:rsid w:val="035CDB7E"/>
    <w:rsid w:val="035FFA15"/>
    <w:rsid w:val="0362A483"/>
    <w:rsid w:val="0366E8E4"/>
    <w:rsid w:val="03695CE7"/>
    <w:rsid w:val="036A8081"/>
    <w:rsid w:val="036DEB69"/>
    <w:rsid w:val="037D758F"/>
    <w:rsid w:val="037F290B"/>
    <w:rsid w:val="0388EF88"/>
    <w:rsid w:val="038F973D"/>
    <w:rsid w:val="039103AD"/>
    <w:rsid w:val="03983DB4"/>
    <w:rsid w:val="039B6C6E"/>
    <w:rsid w:val="039E3D8A"/>
    <w:rsid w:val="03ADE56E"/>
    <w:rsid w:val="03B5ED4D"/>
    <w:rsid w:val="03B7AECF"/>
    <w:rsid w:val="03C0E1A0"/>
    <w:rsid w:val="03CF8B96"/>
    <w:rsid w:val="03D79173"/>
    <w:rsid w:val="03F082AF"/>
    <w:rsid w:val="03FE794D"/>
    <w:rsid w:val="040838EC"/>
    <w:rsid w:val="040DB7E0"/>
    <w:rsid w:val="0414C4FE"/>
    <w:rsid w:val="04198614"/>
    <w:rsid w:val="04199F1B"/>
    <w:rsid w:val="041D0A23"/>
    <w:rsid w:val="041DD6F0"/>
    <w:rsid w:val="04362568"/>
    <w:rsid w:val="04370351"/>
    <w:rsid w:val="04420154"/>
    <w:rsid w:val="044743DE"/>
    <w:rsid w:val="044D5A72"/>
    <w:rsid w:val="045304CD"/>
    <w:rsid w:val="0456B165"/>
    <w:rsid w:val="045AE975"/>
    <w:rsid w:val="045BBE83"/>
    <w:rsid w:val="045CA917"/>
    <w:rsid w:val="04649A37"/>
    <w:rsid w:val="046941CD"/>
    <w:rsid w:val="046A7AA0"/>
    <w:rsid w:val="0473A73C"/>
    <w:rsid w:val="0478F3D5"/>
    <w:rsid w:val="0479974D"/>
    <w:rsid w:val="047B869D"/>
    <w:rsid w:val="04925772"/>
    <w:rsid w:val="0492B417"/>
    <w:rsid w:val="0499B6B0"/>
    <w:rsid w:val="049A57AE"/>
    <w:rsid w:val="04A4CB56"/>
    <w:rsid w:val="04B0B089"/>
    <w:rsid w:val="04B52F4D"/>
    <w:rsid w:val="04BE934F"/>
    <w:rsid w:val="04C94D6E"/>
    <w:rsid w:val="04C9F0C5"/>
    <w:rsid w:val="04D083EF"/>
    <w:rsid w:val="04D44797"/>
    <w:rsid w:val="04D4FDB0"/>
    <w:rsid w:val="04D6F407"/>
    <w:rsid w:val="04EDD628"/>
    <w:rsid w:val="04F2409D"/>
    <w:rsid w:val="04FE224B"/>
    <w:rsid w:val="05027101"/>
    <w:rsid w:val="050325DA"/>
    <w:rsid w:val="050BAF71"/>
    <w:rsid w:val="051899FF"/>
    <w:rsid w:val="05224E41"/>
    <w:rsid w:val="05269F8B"/>
    <w:rsid w:val="052827EC"/>
    <w:rsid w:val="053FC3DE"/>
    <w:rsid w:val="05470E59"/>
    <w:rsid w:val="058A32E2"/>
    <w:rsid w:val="058DAA98"/>
    <w:rsid w:val="0590AE5D"/>
    <w:rsid w:val="05917848"/>
    <w:rsid w:val="059181CC"/>
    <w:rsid w:val="0591B217"/>
    <w:rsid w:val="059B48CD"/>
    <w:rsid w:val="05A1AF5F"/>
    <w:rsid w:val="05A6679A"/>
    <w:rsid w:val="05AC016B"/>
    <w:rsid w:val="05B6C8AA"/>
    <w:rsid w:val="05BA2722"/>
    <w:rsid w:val="05C6EF35"/>
    <w:rsid w:val="05E28BB4"/>
    <w:rsid w:val="05E3AF67"/>
    <w:rsid w:val="05EC43CD"/>
    <w:rsid w:val="05ED1405"/>
    <w:rsid w:val="05EE9A1C"/>
    <w:rsid w:val="0604439F"/>
    <w:rsid w:val="060B0B4E"/>
    <w:rsid w:val="0614C436"/>
    <w:rsid w:val="06174ED9"/>
    <w:rsid w:val="061E4130"/>
    <w:rsid w:val="061FCD9A"/>
    <w:rsid w:val="0628A8F3"/>
    <w:rsid w:val="0632D41B"/>
    <w:rsid w:val="063F068C"/>
    <w:rsid w:val="065370E6"/>
    <w:rsid w:val="065654BF"/>
    <w:rsid w:val="065E8E07"/>
    <w:rsid w:val="06639599"/>
    <w:rsid w:val="066FE633"/>
    <w:rsid w:val="067FCEC7"/>
    <w:rsid w:val="06807F10"/>
    <w:rsid w:val="06816EA2"/>
    <w:rsid w:val="068EA2EA"/>
    <w:rsid w:val="06A22143"/>
    <w:rsid w:val="06B7B2B7"/>
    <w:rsid w:val="06CFD4B8"/>
    <w:rsid w:val="06D9862B"/>
    <w:rsid w:val="06D9DFA2"/>
    <w:rsid w:val="06DF9C3A"/>
    <w:rsid w:val="06E1E632"/>
    <w:rsid w:val="06E5F131"/>
    <w:rsid w:val="06EC3F14"/>
    <w:rsid w:val="06F36527"/>
    <w:rsid w:val="06FEB7E3"/>
    <w:rsid w:val="07024454"/>
    <w:rsid w:val="070981A0"/>
    <w:rsid w:val="0709F4B4"/>
    <w:rsid w:val="070BA71A"/>
    <w:rsid w:val="070EB81B"/>
    <w:rsid w:val="0711824E"/>
    <w:rsid w:val="071D429E"/>
    <w:rsid w:val="0722476B"/>
    <w:rsid w:val="0722D41D"/>
    <w:rsid w:val="0725A399"/>
    <w:rsid w:val="07260890"/>
    <w:rsid w:val="072B136F"/>
    <w:rsid w:val="072CA40E"/>
    <w:rsid w:val="073638C9"/>
    <w:rsid w:val="0748B4FC"/>
    <w:rsid w:val="075F7BC2"/>
    <w:rsid w:val="0766F3CC"/>
    <w:rsid w:val="0772CCD5"/>
    <w:rsid w:val="077E1BF7"/>
    <w:rsid w:val="077F8D89"/>
    <w:rsid w:val="07860608"/>
    <w:rsid w:val="07923B3F"/>
    <w:rsid w:val="07B68F98"/>
    <w:rsid w:val="07B69AF2"/>
    <w:rsid w:val="07B93108"/>
    <w:rsid w:val="07BA84F3"/>
    <w:rsid w:val="07C604B9"/>
    <w:rsid w:val="07C612A0"/>
    <w:rsid w:val="07CA54D9"/>
    <w:rsid w:val="07CC0CF9"/>
    <w:rsid w:val="07DBAA30"/>
    <w:rsid w:val="07E39173"/>
    <w:rsid w:val="07E47BD3"/>
    <w:rsid w:val="08038C80"/>
    <w:rsid w:val="080506E2"/>
    <w:rsid w:val="081000F1"/>
    <w:rsid w:val="0813D2C9"/>
    <w:rsid w:val="081B9638"/>
    <w:rsid w:val="081FCF9D"/>
    <w:rsid w:val="0821ADAC"/>
    <w:rsid w:val="08250953"/>
    <w:rsid w:val="08358BC3"/>
    <w:rsid w:val="083F796C"/>
    <w:rsid w:val="0847B769"/>
    <w:rsid w:val="084A2C56"/>
    <w:rsid w:val="084BC7BA"/>
    <w:rsid w:val="084DFB90"/>
    <w:rsid w:val="0857B837"/>
    <w:rsid w:val="085B5C3F"/>
    <w:rsid w:val="08775DF5"/>
    <w:rsid w:val="08819D08"/>
    <w:rsid w:val="08978C8F"/>
    <w:rsid w:val="0898C151"/>
    <w:rsid w:val="089F00AA"/>
    <w:rsid w:val="08AF5CCE"/>
    <w:rsid w:val="08B0CD73"/>
    <w:rsid w:val="08BA6BC5"/>
    <w:rsid w:val="08BCAB06"/>
    <w:rsid w:val="08C0B3EA"/>
    <w:rsid w:val="08D476CD"/>
    <w:rsid w:val="08ED7BDC"/>
    <w:rsid w:val="08F087C9"/>
    <w:rsid w:val="08FB4C23"/>
    <w:rsid w:val="08FC4A1A"/>
    <w:rsid w:val="08FE0C59"/>
    <w:rsid w:val="0913FF04"/>
    <w:rsid w:val="09226238"/>
    <w:rsid w:val="09253485"/>
    <w:rsid w:val="0930C96A"/>
    <w:rsid w:val="0933A2AA"/>
    <w:rsid w:val="093585D1"/>
    <w:rsid w:val="093594D9"/>
    <w:rsid w:val="0946D9E4"/>
    <w:rsid w:val="094BC7A1"/>
    <w:rsid w:val="09528EB7"/>
    <w:rsid w:val="09677B8C"/>
    <w:rsid w:val="0981488C"/>
    <w:rsid w:val="09817CC3"/>
    <w:rsid w:val="09882975"/>
    <w:rsid w:val="098A7AD9"/>
    <w:rsid w:val="09909306"/>
    <w:rsid w:val="09925BFD"/>
    <w:rsid w:val="0994DFF6"/>
    <w:rsid w:val="09982E8B"/>
    <w:rsid w:val="09A6C788"/>
    <w:rsid w:val="09B73BC4"/>
    <w:rsid w:val="09BA5FFB"/>
    <w:rsid w:val="09D0F644"/>
    <w:rsid w:val="09DF3A4A"/>
    <w:rsid w:val="09E3BF01"/>
    <w:rsid w:val="09E8955F"/>
    <w:rsid w:val="09EA7D90"/>
    <w:rsid w:val="09EDC80E"/>
    <w:rsid w:val="09F38898"/>
    <w:rsid w:val="09F78B1F"/>
    <w:rsid w:val="09F9EE82"/>
    <w:rsid w:val="0A006C88"/>
    <w:rsid w:val="0A04D250"/>
    <w:rsid w:val="0A087D33"/>
    <w:rsid w:val="0A0E8CC1"/>
    <w:rsid w:val="0A0EEECE"/>
    <w:rsid w:val="0A1899B9"/>
    <w:rsid w:val="0A1BA31E"/>
    <w:rsid w:val="0A1C3C6C"/>
    <w:rsid w:val="0A235E45"/>
    <w:rsid w:val="0A4C0FFF"/>
    <w:rsid w:val="0A566F80"/>
    <w:rsid w:val="0A65A7D8"/>
    <w:rsid w:val="0A6FDAD3"/>
    <w:rsid w:val="0A74DF9C"/>
    <w:rsid w:val="0A7714BC"/>
    <w:rsid w:val="0A7B99E0"/>
    <w:rsid w:val="0A88E990"/>
    <w:rsid w:val="0A88F04B"/>
    <w:rsid w:val="0A895852"/>
    <w:rsid w:val="0A8A6A9C"/>
    <w:rsid w:val="0A909047"/>
    <w:rsid w:val="0A947701"/>
    <w:rsid w:val="0A9A6058"/>
    <w:rsid w:val="0A9C3C45"/>
    <w:rsid w:val="0A9E8500"/>
    <w:rsid w:val="0AA010C4"/>
    <w:rsid w:val="0AA859A6"/>
    <w:rsid w:val="0AB40387"/>
    <w:rsid w:val="0AB7810C"/>
    <w:rsid w:val="0ABB2D9F"/>
    <w:rsid w:val="0ABC3096"/>
    <w:rsid w:val="0AC7E6F5"/>
    <w:rsid w:val="0AC96C33"/>
    <w:rsid w:val="0ACE54DA"/>
    <w:rsid w:val="0ADC8B63"/>
    <w:rsid w:val="0B1EF754"/>
    <w:rsid w:val="0B2E98A1"/>
    <w:rsid w:val="0B3706BC"/>
    <w:rsid w:val="0B388EF2"/>
    <w:rsid w:val="0B534697"/>
    <w:rsid w:val="0B5D17AC"/>
    <w:rsid w:val="0B6561C1"/>
    <w:rsid w:val="0B6D2C85"/>
    <w:rsid w:val="0B733581"/>
    <w:rsid w:val="0B7620B2"/>
    <w:rsid w:val="0B8368A6"/>
    <w:rsid w:val="0B948DA1"/>
    <w:rsid w:val="0BAF8838"/>
    <w:rsid w:val="0BB08A87"/>
    <w:rsid w:val="0BB1CA8A"/>
    <w:rsid w:val="0BB35A5B"/>
    <w:rsid w:val="0BB55755"/>
    <w:rsid w:val="0BC230E9"/>
    <w:rsid w:val="0BCACE88"/>
    <w:rsid w:val="0BD16161"/>
    <w:rsid w:val="0BD6720F"/>
    <w:rsid w:val="0BDD277F"/>
    <w:rsid w:val="0BDEB5B7"/>
    <w:rsid w:val="0BE3E9EF"/>
    <w:rsid w:val="0BE58D39"/>
    <w:rsid w:val="0BF5B88E"/>
    <w:rsid w:val="0C15FE0C"/>
    <w:rsid w:val="0C171C13"/>
    <w:rsid w:val="0C176A41"/>
    <w:rsid w:val="0C1B3857"/>
    <w:rsid w:val="0C1D2E6A"/>
    <w:rsid w:val="0C1E2711"/>
    <w:rsid w:val="0C26B43F"/>
    <w:rsid w:val="0C2A19F3"/>
    <w:rsid w:val="0C30C22B"/>
    <w:rsid w:val="0C3CF0A7"/>
    <w:rsid w:val="0C3E9BB1"/>
    <w:rsid w:val="0C496584"/>
    <w:rsid w:val="0C5B2EBB"/>
    <w:rsid w:val="0C613D1A"/>
    <w:rsid w:val="0C6D7161"/>
    <w:rsid w:val="0C70E520"/>
    <w:rsid w:val="0C7B2E66"/>
    <w:rsid w:val="0C7E715E"/>
    <w:rsid w:val="0C81301E"/>
    <w:rsid w:val="0C8B1DFB"/>
    <w:rsid w:val="0C8D00B5"/>
    <w:rsid w:val="0C9DDCA3"/>
    <w:rsid w:val="0CA56993"/>
    <w:rsid w:val="0CA668D9"/>
    <w:rsid w:val="0CB29B65"/>
    <w:rsid w:val="0CB4C225"/>
    <w:rsid w:val="0CC597E1"/>
    <w:rsid w:val="0CDA9D50"/>
    <w:rsid w:val="0CDC809D"/>
    <w:rsid w:val="0CE743EC"/>
    <w:rsid w:val="0CF56AD4"/>
    <w:rsid w:val="0CF63924"/>
    <w:rsid w:val="0CFCEA70"/>
    <w:rsid w:val="0D01AA6C"/>
    <w:rsid w:val="0D0B95B8"/>
    <w:rsid w:val="0D0F1C0D"/>
    <w:rsid w:val="0D13AE99"/>
    <w:rsid w:val="0D13D5AB"/>
    <w:rsid w:val="0D1408A6"/>
    <w:rsid w:val="0D14CDAF"/>
    <w:rsid w:val="0D2F0A06"/>
    <w:rsid w:val="0D3231EF"/>
    <w:rsid w:val="0D389ECD"/>
    <w:rsid w:val="0D464FE8"/>
    <w:rsid w:val="0D4AB7A1"/>
    <w:rsid w:val="0D4F2ABC"/>
    <w:rsid w:val="0D533529"/>
    <w:rsid w:val="0D53DD2E"/>
    <w:rsid w:val="0D59777D"/>
    <w:rsid w:val="0D59FB8B"/>
    <w:rsid w:val="0D5CCF93"/>
    <w:rsid w:val="0D5E7A7A"/>
    <w:rsid w:val="0D654B5C"/>
    <w:rsid w:val="0D6886A1"/>
    <w:rsid w:val="0D6AA212"/>
    <w:rsid w:val="0D6B35D5"/>
    <w:rsid w:val="0D6E90CE"/>
    <w:rsid w:val="0D721B10"/>
    <w:rsid w:val="0D72F86F"/>
    <w:rsid w:val="0D78B641"/>
    <w:rsid w:val="0D83B0C1"/>
    <w:rsid w:val="0D8F89B0"/>
    <w:rsid w:val="0D8FAE84"/>
    <w:rsid w:val="0D947C30"/>
    <w:rsid w:val="0D95560D"/>
    <w:rsid w:val="0D98FF45"/>
    <w:rsid w:val="0D9D116F"/>
    <w:rsid w:val="0DB33AA2"/>
    <w:rsid w:val="0DB4E0FE"/>
    <w:rsid w:val="0DB708B8"/>
    <w:rsid w:val="0DC51FE8"/>
    <w:rsid w:val="0DCFF493"/>
    <w:rsid w:val="0DD0BEC5"/>
    <w:rsid w:val="0DD668B7"/>
    <w:rsid w:val="0DE77027"/>
    <w:rsid w:val="0DE9DF5A"/>
    <w:rsid w:val="0DF159BA"/>
    <w:rsid w:val="0DFEC815"/>
    <w:rsid w:val="0DFF685B"/>
    <w:rsid w:val="0E04F51E"/>
    <w:rsid w:val="0E0554F1"/>
    <w:rsid w:val="0E116295"/>
    <w:rsid w:val="0E12D60C"/>
    <w:rsid w:val="0E13E0A6"/>
    <w:rsid w:val="0E19DD2B"/>
    <w:rsid w:val="0E2099E9"/>
    <w:rsid w:val="0E35EC7A"/>
    <w:rsid w:val="0E3E7A94"/>
    <w:rsid w:val="0E5045C9"/>
    <w:rsid w:val="0E5C1193"/>
    <w:rsid w:val="0E702FB4"/>
    <w:rsid w:val="0E70F013"/>
    <w:rsid w:val="0E745ACA"/>
    <w:rsid w:val="0E7DC3F5"/>
    <w:rsid w:val="0E7EB33B"/>
    <w:rsid w:val="0E83A0FB"/>
    <w:rsid w:val="0E8504C3"/>
    <w:rsid w:val="0E88A810"/>
    <w:rsid w:val="0E954B02"/>
    <w:rsid w:val="0EA60FD0"/>
    <w:rsid w:val="0EAD44B0"/>
    <w:rsid w:val="0EAF0FBB"/>
    <w:rsid w:val="0EAF7EFA"/>
    <w:rsid w:val="0EB4191E"/>
    <w:rsid w:val="0EB42635"/>
    <w:rsid w:val="0EB88C17"/>
    <w:rsid w:val="0EC41323"/>
    <w:rsid w:val="0ED46F2E"/>
    <w:rsid w:val="0EE0709B"/>
    <w:rsid w:val="0EE2E350"/>
    <w:rsid w:val="0EEAFB1D"/>
    <w:rsid w:val="0EFE2F57"/>
    <w:rsid w:val="0F10394F"/>
    <w:rsid w:val="0F13990E"/>
    <w:rsid w:val="0F27BD9A"/>
    <w:rsid w:val="0F2A7DE9"/>
    <w:rsid w:val="0F2E0EA7"/>
    <w:rsid w:val="0F300A92"/>
    <w:rsid w:val="0F3A6854"/>
    <w:rsid w:val="0F3B0D31"/>
    <w:rsid w:val="0F45CAA6"/>
    <w:rsid w:val="0F51D4E3"/>
    <w:rsid w:val="0F5C01CD"/>
    <w:rsid w:val="0F5DDBBF"/>
    <w:rsid w:val="0F5F2E3D"/>
    <w:rsid w:val="0F682593"/>
    <w:rsid w:val="0F68E2B2"/>
    <w:rsid w:val="0F7AF736"/>
    <w:rsid w:val="0F84C60E"/>
    <w:rsid w:val="0F8BFF06"/>
    <w:rsid w:val="0F8E8229"/>
    <w:rsid w:val="0F93F0E2"/>
    <w:rsid w:val="0F96F4D8"/>
    <w:rsid w:val="0F995191"/>
    <w:rsid w:val="0FA4377A"/>
    <w:rsid w:val="0FA615CA"/>
    <w:rsid w:val="0FA81FEC"/>
    <w:rsid w:val="0FA885E2"/>
    <w:rsid w:val="0FAE2A4B"/>
    <w:rsid w:val="0FB0A677"/>
    <w:rsid w:val="0FB5446B"/>
    <w:rsid w:val="0FB5BC41"/>
    <w:rsid w:val="0FC46E6E"/>
    <w:rsid w:val="0FC7F4B8"/>
    <w:rsid w:val="0FC844E1"/>
    <w:rsid w:val="0FD1FDAE"/>
    <w:rsid w:val="0FD39960"/>
    <w:rsid w:val="0FD9D180"/>
    <w:rsid w:val="0FE3DE1B"/>
    <w:rsid w:val="0FE71725"/>
    <w:rsid w:val="0FE8BA29"/>
    <w:rsid w:val="0FF9AAB7"/>
    <w:rsid w:val="0FFB6B2C"/>
    <w:rsid w:val="10017220"/>
    <w:rsid w:val="10105726"/>
    <w:rsid w:val="1019CA28"/>
    <w:rsid w:val="101CE38A"/>
    <w:rsid w:val="101F5458"/>
    <w:rsid w:val="10310A99"/>
    <w:rsid w:val="103C122B"/>
    <w:rsid w:val="103F5711"/>
    <w:rsid w:val="1044EDBD"/>
    <w:rsid w:val="1046BCCF"/>
    <w:rsid w:val="104A37C1"/>
    <w:rsid w:val="104E99AA"/>
    <w:rsid w:val="1050F10F"/>
    <w:rsid w:val="10577550"/>
    <w:rsid w:val="105F7DB0"/>
    <w:rsid w:val="1079F226"/>
    <w:rsid w:val="10825863"/>
    <w:rsid w:val="10862A30"/>
    <w:rsid w:val="1086CB7E"/>
    <w:rsid w:val="108D84E8"/>
    <w:rsid w:val="10937231"/>
    <w:rsid w:val="1098C336"/>
    <w:rsid w:val="109AB982"/>
    <w:rsid w:val="10A1F9F4"/>
    <w:rsid w:val="10A5AD8A"/>
    <w:rsid w:val="10AF696F"/>
    <w:rsid w:val="10B3278F"/>
    <w:rsid w:val="10C14018"/>
    <w:rsid w:val="10D3EDC9"/>
    <w:rsid w:val="10D82CC9"/>
    <w:rsid w:val="10E1CB5A"/>
    <w:rsid w:val="10EBBEEE"/>
    <w:rsid w:val="10F9AC20"/>
    <w:rsid w:val="1106D493"/>
    <w:rsid w:val="110C97E0"/>
    <w:rsid w:val="110FF7D4"/>
    <w:rsid w:val="1115B2A4"/>
    <w:rsid w:val="112DAAF7"/>
    <w:rsid w:val="113A6275"/>
    <w:rsid w:val="113C9A3F"/>
    <w:rsid w:val="11400F4B"/>
    <w:rsid w:val="114B23FE"/>
    <w:rsid w:val="114FBEC9"/>
    <w:rsid w:val="1152C293"/>
    <w:rsid w:val="115F916B"/>
    <w:rsid w:val="115FB259"/>
    <w:rsid w:val="1161287C"/>
    <w:rsid w:val="117045A6"/>
    <w:rsid w:val="11711391"/>
    <w:rsid w:val="117580AF"/>
    <w:rsid w:val="117AE6A2"/>
    <w:rsid w:val="118457B9"/>
    <w:rsid w:val="1192612D"/>
    <w:rsid w:val="119931DB"/>
    <w:rsid w:val="11B14E64"/>
    <w:rsid w:val="11B5135B"/>
    <w:rsid w:val="11B56F79"/>
    <w:rsid w:val="11B653FD"/>
    <w:rsid w:val="11BB128F"/>
    <w:rsid w:val="11BB6983"/>
    <w:rsid w:val="11CE9F69"/>
    <w:rsid w:val="11DAF897"/>
    <w:rsid w:val="11E28D30"/>
    <w:rsid w:val="11E83ED2"/>
    <w:rsid w:val="11ECC170"/>
    <w:rsid w:val="11EE1D28"/>
    <w:rsid w:val="11F2081A"/>
    <w:rsid w:val="11F44FCF"/>
    <w:rsid w:val="12068522"/>
    <w:rsid w:val="120C45D9"/>
    <w:rsid w:val="1217CA84"/>
    <w:rsid w:val="121AAFF3"/>
    <w:rsid w:val="122912E1"/>
    <w:rsid w:val="122C3DEF"/>
    <w:rsid w:val="1232E27A"/>
    <w:rsid w:val="12361CD6"/>
    <w:rsid w:val="1239F09B"/>
    <w:rsid w:val="123A0C32"/>
    <w:rsid w:val="123A58F7"/>
    <w:rsid w:val="123F15A4"/>
    <w:rsid w:val="1248964B"/>
    <w:rsid w:val="12590462"/>
    <w:rsid w:val="12758356"/>
    <w:rsid w:val="127FF1C4"/>
    <w:rsid w:val="12831AB1"/>
    <w:rsid w:val="12845FF6"/>
    <w:rsid w:val="1284FF13"/>
    <w:rsid w:val="128BC44C"/>
    <w:rsid w:val="12914412"/>
    <w:rsid w:val="12A0D36E"/>
    <w:rsid w:val="12A2A4F4"/>
    <w:rsid w:val="12A9A673"/>
    <w:rsid w:val="12AEEDBC"/>
    <w:rsid w:val="12B7D633"/>
    <w:rsid w:val="12CD2982"/>
    <w:rsid w:val="12D0F253"/>
    <w:rsid w:val="12DAD1F9"/>
    <w:rsid w:val="12E00B0D"/>
    <w:rsid w:val="12E13A27"/>
    <w:rsid w:val="12E2DD6E"/>
    <w:rsid w:val="12E6AD7B"/>
    <w:rsid w:val="12F34079"/>
    <w:rsid w:val="12F639ED"/>
    <w:rsid w:val="12FDC8A4"/>
    <w:rsid w:val="12FE3617"/>
    <w:rsid w:val="130502F6"/>
    <w:rsid w:val="130C916A"/>
    <w:rsid w:val="1317A83A"/>
    <w:rsid w:val="131B7EDD"/>
    <w:rsid w:val="132403A9"/>
    <w:rsid w:val="1345FDBC"/>
    <w:rsid w:val="1347F7E8"/>
    <w:rsid w:val="134A00CD"/>
    <w:rsid w:val="134B738A"/>
    <w:rsid w:val="134EDC49"/>
    <w:rsid w:val="135DBBAE"/>
    <w:rsid w:val="135F47A7"/>
    <w:rsid w:val="136B75E7"/>
    <w:rsid w:val="136C65F0"/>
    <w:rsid w:val="1376E072"/>
    <w:rsid w:val="1378CA3B"/>
    <w:rsid w:val="137A6C0F"/>
    <w:rsid w:val="137C55A0"/>
    <w:rsid w:val="1390DF5E"/>
    <w:rsid w:val="1397B8EF"/>
    <w:rsid w:val="1397CCBF"/>
    <w:rsid w:val="13990CB4"/>
    <w:rsid w:val="13A1DBEE"/>
    <w:rsid w:val="13A41780"/>
    <w:rsid w:val="13A7B985"/>
    <w:rsid w:val="13AAEAD9"/>
    <w:rsid w:val="13AD328E"/>
    <w:rsid w:val="13B3B7E8"/>
    <w:rsid w:val="13B7B504"/>
    <w:rsid w:val="13B9F925"/>
    <w:rsid w:val="13BD154E"/>
    <w:rsid w:val="13C31EB2"/>
    <w:rsid w:val="13C69C2D"/>
    <w:rsid w:val="13F2D0E8"/>
    <w:rsid w:val="13F2F3F1"/>
    <w:rsid w:val="140754B7"/>
    <w:rsid w:val="1414F4C1"/>
    <w:rsid w:val="14197D11"/>
    <w:rsid w:val="1427A96A"/>
    <w:rsid w:val="1427E2DC"/>
    <w:rsid w:val="14289B70"/>
    <w:rsid w:val="143349D1"/>
    <w:rsid w:val="14442BEC"/>
    <w:rsid w:val="144D4DD3"/>
    <w:rsid w:val="144EA912"/>
    <w:rsid w:val="145BEC84"/>
    <w:rsid w:val="14659A78"/>
    <w:rsid w:val="146E9E63"/>
    <w:rsid w:val="1475C96C"/>
    <w:rsid w:val="1491A3E5"/>
    <w:rsid w:val="14AC83FF"/>
    <w:rsid w:val="14B076E6"/>
    <w:rsid w:val="14BCB357"/>
    <w:rsid w:val="14CE4530"/>
    <w:rsid w:val="14D2A39D"/>
    <w:rsid w:val="14D915B7"/>
    <w:rsid w:val="14DF7138"/>
    <w:rsid w:val="14E1B01F"/>
    <w:rsid w:val="14EC7C52"/>
    <w:rsid w:val="14EE195C"/>
    <w:rsid w:val="14F2A69B"/>
    <w:rsid w:val="150CEDD5"/>
    <w:rsid w:val="1513BF94"/>
    <w:rsid w:val="151638E1"/>
    <w:rsid w:val="151656A3"/>
    <w:rsid w:val="151DE9C5"/>
    <w:rsid w:val="1521114F"/>
    <w:rsid w:val="152BF091"/>
    <w:rsid w:val="152DF06B"/>
    <w:rsid w:val="153C65B1"/>
    <w:rsid w:val="15488C19"/>
    <w:rsid w:val="154D0553"/>
    <w:rsid w:val="155026D9"/>
    <w:rsid w:val="1554C3DA"/>
    <w:rsid w:val="1555AECB"/>
    <w:rsid w:val="155DBE4A"/>
    <w:rsid w:val="15655AB2"/>
    <w:rsid w:val="156C48DB"/>
    <w:rsid w:val="1574BB99"/>
    <w:rsid w:val="1578A697"/>
    <w:rsid w:val="157C4ADA"/>
    <w:rsid w:val="1580725D"/>
    <w:rsid w:val="1586723D"/>
    <w:rsid w:val="158698B2"/>
    <w:rsid w:val="1591B249"/>
    <w:rsid w:val="159DD23E"/>
    <w:rsid w:val="159E5ADB"/>
    <w:rsid w:val="15A4E8A9"/>
    <w:rsid w:val="15AD415D"/>
    <w:rsid w:val="15BABB73"/>
    <w:rsid w:val="15BCA80A"/>
    <w:rsid w:val="15C520AD"/>
    <w:rsid w:val="15D15B73"/>
    <w:rsid w:val="15DE645A"/>
    <w:rsid w:val="15E14735"/>
    <w:rsid w:val="15EA8F30"/>
    <w:rsid w:val="15F2820C"/>
    <w:rsid w:val="15F40472"/>
    <w:rsid w:val="15FA923D"/>
    <w:rsid w:val="1600867E"/>
    <w:rsid w:val="160ADABD"/>
    <w:rsid w:val="1613A9CB"/>
    <w:rsid w:val="161E766D"/>
    <w:rsid w:val="16220460"/>
    <w:rsid w:val="1631A0BA"/>
    <w:rsid w:val="16402187"/>
    <w:rsid w:val="164E350E"/>
    <w:rsid w:val="165BDDDC"/>
    <w:rsid w:val="165CF3DB"/>
    <w:rsid w:val="165E462F"/>
    <w:rsid w:val="165FEECC"/>
    <w:rsid w:val="16631BE9"/>
    <w:rsid w:val="166382DE"/>
    <w:rsid w:val="166573C1"/>
    <w:rsid w:val="166CA2FE"/>
    <w:rsid w:val="1696DD49"/>
    <w:rsid w:val="169ABEDB"/>
    <w:rsid w:val="16A2C085"/>
    <w:rsid w:val="16AE8CE7"/>
    <w:rsid w:val="16AE9895"/>
    <w:rsid w:val="16B1D0DB"/>
    <w:rsid w:val="16B41D3B"/>
    <w:rsid w:val="16BBAFF5"/>
    <w:rsid w:val="16BD11CA"/>
    <w:rsid w:val="16C89577"/>
    <w:rsid w:val="16CA8E2A"/>
    <w:rsid w:val="16CB4D14"/>
    <w:rsid w:val="16CDC646"/>
    <w:rsid w:val="16CF50D4"/>
    <w:rsid w:val="16D4F23E"/>
    <w:rsid w:val="16DA7531"/>
    <w:rsid w:val="16E1EEE1"/>
    <w:rsid w:val="16EED0E5"/>
    <w:rsid w:val="16F2F432"/>
    <w:rsid w:val="16F8EA27"/>
    <w:rsid w:val="17098DF9"/>
    <w:rsid w:val="170BAC55"/>
    <w:rsid w:val="17135BA1"/>
    <w:rsid w:val="1714EF0E"/>
    <w:rsid w:val="1723825B"/>
    <w:rsid w:val="1727D48F"/>
    <w:rsid w:val="17330AD2"/>
    <w:rsid w:val="1733DD69"/>
    <w:rsid w:val="1737A0F3"/>
    <w:rsid w:val="173A138E"/>
    <w:rsid w:val="173D6227"/>
    <w:rsid w:val="17421E99"/>
    <w:rsid w:val="1758786B"/>
    <w:rsid w:val="1768EDA4"/>
    <w:rsid w:val="176F7CA1"/>
    <w:rsid w:val="177F804E"/>
    <w:rsid w:val="1780E855"/>
    <w:rsid w:val="1789BC31"/>
    <w:rsid w:val="178E3D5C"/>
    <w:rsid w:val="178E526D"/>
    <w:rsid w:val="178FA21A"/>
    <w:rsid w:val="178FC408"/>
    <w:rsid w:val="17963FF3"/>
    <w:rsid w:val="179A0974"/>
    <w:rsid w:val="17A63F0E"/>
    <w:rsid w:val="17AAAC4C"/>
    <w:rsid w:val="17AC9D94"/>
    <w:rsid w:val="17AF5A13"/>
    <w:rsid w:val="17BE9F49"/>
    <w:rsid w:val="17C04705"/>
    <w:rsid w:val="17CA7707"/>
    <w:rsid w:val="17DBE497"/>
    <w:rsid w:val="17DC1713"/>
    <w:rsid w:val="17E63435"/>
    <w:rsid w:val="17FEDAD3"/>
    <w:rsid w:val="18005CC6"/>
    <w:rsid w:val="180FFC7C"/>
    <w:rsid w:val="182DB0EA"/>
    <w:rsid w:val="1835DB3A"/>
    <w:rsid w:val="18414A6A"/>
    <w:rsid w:val="18446F07"/>
    <w:rsid w:val="184DA5C2"/>
    <w:rsid w:val="185725C9"/>
    <w:rsid w:val="185ADE16"/>
    <w:rsid w:val="1866ABCF"/>
    <w:rsid w:val="18724AA1"/>
    <w:rsid w:val="1875E94F"/>
    <w:rsid w:val="188B4C48"/>
    <w:rsid w:val="18967657"/>
    <w:rsid w:val="18A68E8C"/>
    <w:rsid w:val="18AAE5C6"/>
    <w:rsid w:val="18AAE68F"/>
    <w:rsid w:val="18B13F16"/>
    <w:rsid w:val="18B20752"/>
    <w:rsid w:val="18B2E96C"/>
    <w:rsid w:val="18DF854A"/>
    <w:rsid w:val="18E1DD73"/>
    <w:rsid w:val="18E4E21F"/>
    <w:rsid w:val="18E843A9"/>
    <w:rsid w:val="18EF0E74"/>
    <w:rsid w:val="190177BA"/>
    <w:rsid w:val="1902FBB4"/>
    <w:rsid w:val="190B48AA"/>
    <w:rsid w:val="190D31D2"/>
    <w:rsid w:val="190EB2AA"/>
    <w:rsid w:val="1918E7F7"/>
    <w:rsid w:val="19247BC4"/>
    <w:rsid w:val="1927249F"/>
    <w:rsid w:val="19301232"/>
    <w:rsid w:val="1935A520"/>
    <w:rsid w:val="19363FCB"/>
    <w:rsid w:val="19493A8F"/>
    <w:rsid w:val="194E6170"/>
    <w:rsid w:val="195896C5"/>
    <w:rsid w:val="195C532F"/>
    <w:rsid w:val="19616E30"/>
    <w:rsid w:val="19634A1C"/>
    <w:rsid w:val="1967F197"/>
    <w:rsid w:val="19737143"/>
    <w:rsid w:val="1975A9EB"/>
    <w:rsid w:val="197FF33A"/>
    <w:rsid w:val="1981F1E2"/>
    <w:rsid w:val="199B5FCD"/>
    <w:rsid w:val="199ECCD7"/>
    <w:rsid w:val="19A7A074"/>
    <w:rsid w:val="19A9C7D3"/>
    <w:rsid w:val="19B62B15"/>
    <w:rsid w:val="19BB890F"/>
    <w:rsid w:val="19C6F05C"/>
    <w:rsid w:val="19CB7F7E"/>
    <w:rsid w:val="19D9DA4B"/>
    <w:rsid w:val="19E55F63"/>
    <w:rsid w:val="19E63957"/>
    <w:rsid w:val="19E8A26F"/>
    <w:rsid w:val="19E9778F"/>
    <w:rsid w:val="19F01EDA"/>
    <w:rsid w:val="19F242B9"/>
    <w:rsid w:val="19F7D355"/>
    <w:rsid w:val="19FD19FF"/>
    <w:rsid w:val="1A09AD85"/>
    <w:rsid w:val="1A11E67D"/>
    <w:rsid w:val="1A12A517"/>
    <w:rsid w:val="1A154CA4"/>
    <w:rsid w:val="1A1B7EB1"/>
    <w:rsid w:val="1A1DE5C1"/>
    <w:rsid w:val="1A45E9B3"/>
    <w:rsid w:val="1A564BB5"/>
    <w:rsid w:val="1A5A0A5B"/>
    <w:rsid w:val="1A6FB077"/>
    <w:rsid w:val="1A7AEB31"/>
    <w:rsid w:val="1A7E8354"/>
    <w:rsid w:val="1A838D5E"/>
    <w:rsid w:val="1A85F569"/>
    <w:rsid w:val="1A92872D"/>
    <w:rsid w:val="1A9CA10C"/>
    <w:rsid w:val="1AA53518"/>
    <w:rsid w:val="1AAD455D"/>
    <w:rsid w:val="1AB528D5"/>
    <w:rsid w:val="1ABCFAD2"/>
    <w:rsid w:val="1ACB5097"/>
    <w:rsid w:val="1ACF623E"/>
    <w:rsid w:val="1AD05643"/>
    <w:rsid w:val="1AD32693"/>
    <w:rsid w:val="1AD36E4E"/>
    <w:rsid w:val="1AD40490"/>
    <w:rsid w:val="1AD67593"/>
    <w:rsid w:val="1AD86718"/>
    <w:rsid w:val="1ADB6228"/>
    <w:rsid w:val="1ADBE4B8"/>
    <w:rsid w:val="1ADF37D6"/>
    <w:rsid w:val="1AE6A91F"/>
    <w:rsid w:val="1AE6C59B"/>
    <w:rsid w:val="1AE9B437"/>
    <w:rsid w:val="1AFA24C5"/>
    <w:rsid w:val="1B0D429F"/>
    <w:rsid w:val="1B0D9FB3"/>
    <w:rsid w:val="1B1B9B30"/>
    <w:rsid w:val="1B1BF32C"/>
    <w:rsid w:val="1B1DE500"/>
    <w:rsid w:val="1B20FB67"/>
    <w:rsid w:val="1B2C4902"/>
    <w:rsid w:val="1B2C9070"/>
    <w:rsid w:val="1B4E02BB"/>
    <w:rsid w:val="1B4E7EB2"/>
    <w:rsid w:val="1B696A61"/>
    <w:rsid w:val="1B69BE05"/>
    <w:rsid w:val="1B6CB98B"/>
    <w:rsid w:val="1B8541FE"/>
    <w:rsid w:val="1B8E07F7"/>
    <w:rsid w:val="1B8F06C7"/>
    <w:rsid w:val="1B9A872C"/>
    <w:rsid w:val="1B9CA6DC"/>
    <w:rsid w:val="1BA74470"/>
    <w:rsid w:val="1BA9BB1C"/>
    <w:rsid w:val="1BAEC5F7"/>
    <w:rsid w:val="1BB858E3"/>
    <w:rsid w:val="1BBE4358"/>
    <w:rsid w:val="1BC61CF7"/>
    <w:rsid w:val="1BCDF73D"/>
    <w:rsid w:val="1BDC4D8E"/>
    <w:rsid w:val="1BE17044"/>
    <w:rsid w:val="1BF16A99"/>
    <w:rsid w:val="1BF2C0C7"/>
    <w:rsid w:val="1BF36952"/>
    <w:rsid w:val="1C02C56A"/>
    <w:rsid w:val="1C0BF095"/>
    <w:rsid w:val="1C1A53B5"/>
    <w:rsid w:val="1C1B0DB8"/>
    <w:rsid w:val="1C1EFCF2"/>
    <w:rsid w:val="1C2C1228"/>
    <w:rsid w:val="1C33D714"/>
    <w:rsid w:val="1C364A24"/>
    <w:rsid w:val="1C3A4320"/>
    <w:rsid w:val="1C3F9D2B"/>
    <w:rsid w:val="1C4D1851"/>
    <w:rsid w:val="1C544209"/>
    <w:rsid w:val="1C585E55"/>
    <w:rsid w:val="1C5A15E4"/>
    <w:rsid w:val="1C5C3EBF"/>
    <w:rsid w:val="1C5FB07C"/>
    <w:rsid w:val="1C60BFBD"/>
    <w:rsid w:val="1C61B6D4"/>
    <w:rsid w:val="1C6D6E62"/>
    <w:rsid w:val="1C6D7A97"/>
    <w:rsid w:val="1C70B1FC"/>
    <w:rsid w:val="1C80C589"/>
    <w:rsid w:val="1C827980"/>
    <w:rsid w:val="1C88F823"/>
    <w:rsid w:val="1C89A859"/>
    <w:rsid w:val="1C8FA318"/>
    <w:rsid w:val="1C909311"/>
    <w:rsid w:val="1C935BD6"/>
    <w:rsid w:val="1C952C43"/>
    <w:rsid w:val="1C9816FE"/>
    <w:rsid w:val="1C9A90CC"/>
    <w:rsid w:val="1C9FA5A0"/>
    <w:rsid w:val="1C9FF8D5"/>
    <w:rsid w:val="1CA34EA9"/>
    <w:rsid w:val="1CAB1205"/>
    <w:rsid w:val="1CB89A3B"/>
    <w:rsid w:val="1CB9462E"/>
    <w:rsid w:val="1CB9CCBD"/>
    <w:rsid w:val="1CBDE60C"/>
    <w:rsid w:val="1CC2345D"/>
    <w:rsid w:val="1CD49875"/>
    <w:rsid w:val="1CD7BBF0"/>
    <w:rsid w:val="1CDDAB8E"/>
    <w:rsid w:val="1CDE3893"/>
    <w:rsid w:val="1CE04D1B"/>
    <w:rsid w:val="1CE9EA6C"/>
    <w:rsid w:val="1CF65AD4"/>
    <w:rsid w:val="1CF73BAF"/>
    <w:rsid w:val="1D11C7BC"/>
    <w:rsid w:val="1D16F95D"/>
    <w:rsid w:val="1D2150FE"/>
    <w:rsid w:val="1D24C030"/>
    <w:rsid w:val="1D280758"/>
    <w:rsid w:val="1D2DD624"/>
    <w:rsid w:val="1D43AF4B"/>
    <w:rsid w:val="1D45E810"/>
    <w:rsid w:val="1D477796"/>
    <w:rsid w:val="1D5A13B9"/>
    <w:rsid w:val="1D5CE7B8"/>
    <w:rsid w:val="1D60746A"/>
    <w:rsid w:val="1D626CA4"/>
    <w:rsid w:val="1D635DE8"/>
    <w:rsid w:val="1D66922D"/>
    <w:rsid w:val="1D6876BD"/>
    <w:rsid w:val="1D7972C2"/>
    <w:rsid w:val="1D85769E"/>
    <w:rsid w:val="1D92D3FF"/>
    <w:rsid w:val="1D96FCE0"/>
    <w:rsid w:val="1D9931DC"/>
    <w:rsid w:val="1DA7C0F6"/>
    <w:rsid w:val="1DAC2D83"/>
    <w:rsid w:val="1DB9C1C7"/>
    <w:rsid w:val="1DC15FA9"/>
    <w:rsid w:val="1DCF1061"/>
    <w:rsid w:val="1DD4BB24"/>
    <w:rsid w:val="1DD8024C"/>
    <w:rsid w:val="1DE8E8B2"/>
    <w:rsid w:val="1DF305A2"/>
    <w:rsid w:val="1DF69E44"/>
    <w:rsid w:val="1E0232AF"/>
    <w:rsid w:val="1E058C0F"/>
    <w:rsid w:val="1E06948E"/>
    <w:rsid w:val="1E078C97"/>
    <w:rsid w:val="1E07CB2B"/>
    <w:rsid w:val="1E08C8A2"/>
    <w:rsid w:val="1E14B233"/>
    <w:rsid w:val="1E1D3797"/>
    <w:rsid w:val="1E210BFB"/>
    <w:rsid w:val="1E480268"/>
    <w:rsid w:val="1E4D53E3"/>
    <w:rsid w:val="1E54AEE3"/>
    <w:rsid w:val="1E553492"/>
    <w:rsid w:val="1E580791"/>
    <w:rsid w:val="1E66AD7B"/>
    <w:rsid w:val="1E71DBA2"/>
    <w:rsid w:val="1E75C23D"/>
    <w:rsid w:val="1E834C91"/>
    <w:rsid w:val="1E8D66BE"/>
    <w:rsid w:val="1E9E47BF"/>
    <w:rsid w:val="1EB7629B"/>
    <w:rsid w:val="1ECA1F9A"/>
    <w:rsid w:val="1ED7AA27"/>
    <w:rsid w:val="1ED873B3"/>
    <w:rsid w:val="1ED878A8"/>
    <w:rsid w:val="1EF3B90B"/>
    <w:rsid w:val="1EF63862"/>
    <w:rsid w:val="1EFA7E1C"/>
    <w:rsid w:val="1F05FDBE"/>
    <w:rsid w:val="1F090C6D"/>
    <w:rsid w:val="1F1658C8"/>
    <w:rsid w:val="1F1D3F24"/>
    <w:rsid w:val="1F2000F3"/>
    <w:rsid w:val="1F2C0CDD"/>
    <w:rsid w:val="1F41464E"/>
    <w:rsid w:val="1F437D1A"/>
    <w:rsid w:val="1F4C59DD"/>
    <w:rsid w:val="1F5A68EE"/>
    <w:rsid w:val="1F5AEF16"/>
    <w:rsid w:val="1F64207C"/>
    <w:rsid w:val="1F7E51B7"/>
    <w:rsid w:val="1F901701"/>
    <w:rsid w:val="1F93BD48"/>
    <w:rsid w:val="1F97F379"/>
    <w:rsid w:val="1F9FA30B"/>
    <w:rsid w:val="1FA2D361"/>
    <w:rsid w:val="1FA4C1BD"/>
    <w:rsid w:val="1FAF232F"/>
    <w:rsid w:val="1FB41C27"/>
    <w:rsid w:val="1FB78ADC"/>
    <w:rsid w:val="1FBD3565"/>
    <w:rsid w:val="1FBFF4F3"/>
    <w:rsid w:val="1FC34904"/>
    <w:rsid w:val="1FC4F656"/>
    <w:rsid w:val="1FC6F432"/>
    <w:rsid w:val="1FC9E080"/>
    <w:rsid w:val="1FC9F482"/>
    <w:rsid w:val="1FCDC395"/>
    <w:rsid w:val="1FD588EC"/>
    <w:rsid w:val="1FDA17DC"/>
    <w:rsid w:val="1FDB9D76"/>
    <w:rsid w:val="1FE1EBEF"/>
    <w:rsid w:val="1FF1DA1D"/>
    <w:rsid w:val="1FF3D195"/>
    <w:rsid w:val="200DE320"/>
    <w:rsid w:val="20103F82"/>
    <w:rsid w:val="20136143"/>
    <w:rsid w:val="201C233D"/>
    <w:rsid w:val="20213DEB"/>
    <w:rsid w:val="20254419"/>
    <w:rsid w:val="203DDF0F"/>
    <w:rsid w:val="203EE9F5"/>
    <w:rsid w:val="203F5A68"/>
    <w:rsid w:val="2043932E"/>
    <w:rsid w:val="20439779"/>
    <w:rsid w:val="20446A24"/>
    <w:rsid w:val="20448E22"/>
    <w:rsid w:val="2045DAF5"/>
    <w:rsid w:val="204B6A5B"/>
    <w:rsid w:val="20500D36"/>
    <w:rsid w:val="2059F85F"/>
    <w:rsid w:val="20680006"/>
    <w:rsid w:val="2071CA74"/>
    <w:rsid w:val="207D35D0"/>
    <w:rsid w:val="2082371A"/>
    <w:rsid w:val="208545FE"/>
    <w:rsid w:val="208C0CF2"/>
    <w:rsid w:val="209099F7"/>
    <w:rsid w:val="209A0D66"/>
    <w:rsid w:val="209C4C8E"/>
    <w:rsid w:val="20A0C2C1"/>
    <w:rsid w:val="20A1D511"/>
    <w:rsid w:val="20A98F40"/>
    <w:rsid w:val="20B1F7FF"/>
    <w:rsid w:val="20B76E40"/>
    <w:rsid w:val="20C10431"/>
    <w:rsid w:val="20C2C750"/>
    <w:rsid w:val="20C3753C"/>
    <w:rsid w:val="20C90DD7"/>
    <w:rsid w:val="20DED7BC"/>
    <w:rsid w:val="20E0EAF2"/>
    <w:rsid w:val="20EA972F"/>
    <w:rsid w:val="20FCBE75"/>
    <w:rsid w:val="20FCEE8F"/>
    <w:rsid w:val="2109DED5"/>
    <w:rsid w:val="210C5BE6"/>
    <w:rsid w:val="21154D25"/>
    <w:rsid w:val="211632A2"/>
    <w:rsid w:val="21238A63"/>
    <w:rsid w:val="21282E59"/>
    <w:rsid w:val="21289AB9"/>
    <w:rsid w:val="212D405B"/>
    <w:rsid w:val="212F6CE6"/>
    <w:rsid w:val="213A5C2A"/>
    <w:rsid w:val="2147FD2A"/>
    <w:rsid w:val="21480B60"/>
    <w:rsid w:val="214E795A"/>
    <w:rsid w:val="215B697A"/>
    <w:rsid w:val="21775FA8"/>
    <w:rsid w:val="21789B67"/>
    <w:rsid w:val="21AC0FE3"/>
    <w:rsid w:val="21BD5B8F"/>
    <w:rsid w:val="21C512FA"/>
    <w:rsid w:val="21D97982"/>
    <w:rsid w:val="21DF67DA"/>
    <w:rsid w:val="21E0996B"/>
    <w:rsid w:val="21E10C5A"/>
    <w:rsid w:val="21E40D3E"/>
    <w:rsid w:val="21E4AD01"/>
    <w:rsid w:val="21EA6A80"/>
    <w:rsid w:val="21EBE614"/>
    <w:rsid w:val="21F49F2D"/>
    <w:rsid w:val="21FBE3FB"/>
    <w:rsid w:val="21FD497B"/>
    <w:rsid w:val="21FE9A78"/>
    <w:rsid w:val="22094423"/>
    <w:rsid w:val="220F86F3"/>
    <w:rsid w:val="2219A6C5"/>
    <w:rsid w:val="222F8AC7"/>
    <w:rsid w:val="223529A9"/>
    <w:rsid w:val="224214BE"/>
    <w:rsid w:val="2248353D"/>
    <w:rsid w:val="224F65DF"/>
    <w:rsid w:val="22513038"/>
    <w:rsid w:val="22533EA1"/>
    <w:rsid w:val="226BEE97"/>
    <w:rsid w:val="226E68A2"/>
    <w:rsid w:val="2272AF09"/>
    <w:rsid w:val="22766034"/>
    <w:rsid w:val="2280161D"/>
    <w:rsid w:val="2288BFB9"/>
    <w:rsid w:val="228BB893"/>
    <w:rsid w:val="22948971"/>
    <w:rsid w:val="229FA322"/>
    <w:rsid w:val="22A52599"/>
    <w:rsid w:val="22A5DA43"/>
    <w:rsid w:val="22A82C47"/>
    <w:rsid w:val="22AB736F"/>
    <w:rsid w:val="22AD664B"/>
    <w:rsid w:val="22B65F7A"/>
    <w:rsid w:val="22B8E3D0"/>
    <w:rsid w:val="22CA4963"/>
    <w:rsid w:val="22CB7934"/>
    <w:rsid w:val="22CF30D6"/>
    <w:rsid w:val="22D5A3D2"/>
    <w:rsid w:val="22D642EA"/>
    <w:rsid w:val="22D9FBA0"/>
    <w:rsid w:val="22DBBF5C"/>
    <w:rsid w:val="22DCAF58"/>
    <w:rsid w:val="22E3DBC1"/>
    <w:rsid w:val="22F322D7"/>
    <w:rsid w:val="22F81F8B"/>
    <w:rsid w:val="22F9F23A"/>
    <w:rsid w:val="2308813A"/>
    <w:rsid w:val="23182750"/>
    <w:rsid w:val="23236889"/>
    <w:rsid w:val="23297ADF"/>
    <w:rsid w:val="233B457A"/>
    <w:rsid w:val="234CC1EB"/>
    <w:rsid w:val="234F30BF"/>
    <w:rsid w:val="234FA076"/>
    <w:rsid w:val="236E7AD1"/>
    <w:rsid w:val="2370402D"/>
    <w:rsid w:val="237549E3"/>
    <w:rsid w:val="23772B86"/>
    <w:rsid w:val="23785117"/>
    <w:rsid w:val="237DCE85"/>
    <w:rsid w:val="23818AAC"/>
    <w:rsid w:val="2381ED83"/>
    <w:rsid w:val="238879F6"/>
    <w:rsid w:val="23887FAB"/>
    <w:rsid w:val="238AD3BE"/>
    <w:rsid w:val="238B3742"/>
    <w:rsid w:val="238C8764"/>
    <w:rsid w:val="23A6A098"/>
    <w:rsid w:val="23A6A8AE"/>
    <w:rsid w:val="23B95537"/>
    <w:rsid w:val="23BB8D7F"/>
    <w:rsid w:val="23E02F7B"/>
    <w:rsid w:val="23E4059E"/>
    <w:rsid w:val="23E4B0A0"/>
    <w:rsid w:val="23E522CA"/>
    <w:rsid w:val="23E61988"/>
    <w:rsid w:val="23EA2F5D"/>
    <w:rsid w:val="23EC411A"/>
    <w:rsid w:val="23F187B2"/>
    <w:rsid w:val="23FB5F9C"/>
    <w:rsid w:val="2400AE99"/>
    <w:rsid w:val="2408E275"/>
    <w:rsid w:val="240EBD72"/>
    <w:rsid w:val="2416EE3D"/>
    <w:rsid w:val="2417027A"/>
    <w:rsid w:val="2417B2CE"/>
    <w:rsid w:val="2419A4C4"/>
    <w:rsid w:val="242237F1"/>
    <w:rsid w:val="242A3CCB"/>
    <w:rsid w:val="242C739F"/>
    <w:rsid w:val="242E9E09"/>
    <w:rsid w:val="243EA5AF"/>
    <w:rsid w:val="244245AD"/>
    <w:rsid w:val="2442E2BE"/>
    <w:rsid w:val="2444A81B"/>
    <w:rsid w:val="24462B91"/>
    <w:rsid w:val="2447C581"/>
    <w:rsid w:val="245A098E"/>
    <w:rsid w:val="245B9A9E"/>
    <w:rsid w:val="2462D1F8"/>
    <w:rsid w:val="24646683"/>
    <w:rsid w:val="2465A24A"/>
    <w:rsid w:val="2466DC3F"/>
    <w:rsid w:val="2469B303"/>
    <w:rsid w:val="246F1BF1"/>
    <w:rsid w:val="24759317"/>
    <w:rsid w:val="248715CB"/>
    <w:rsid w:val="248845E1"/>
    <w:rsid w:val="248A36EE"/>
    <w:rsid w:val="248BE7F4"/>
    <w:rsid w:val="248D600A"/>
    <w:rsid w:val="24950A9F"/>
    <w:rsid w:val="2499C670"/>
    <w:rsid w:val="249D6509"/>
    <w:rsid w:val="24A4CA0C"/>
    <w:rsid w:val="24B5C0D4"/>
    <w:rsid w:val="24B79B8A"/>
    <w:rsid w:val="24D2CB5F"/>
    <w:rsid w:val="24DB86B1"/>
    <w:rsid w:val="24ED45FC"/>
    <w:rsid w:val="24F15EB4"/>
    <w:rsid w:val="24F17D16"/>
    <w:rsid w:val="24F53382"/>
    <w:rsid w:val="2500D96A"/>
    <w:rsid w:val="25107A31"/>
    <w:rsid w:val="25111A44"/>
    <w:rsid w:val="25133819"/>
    <w:rsid w:val="251553FF"/>
    <w:rsid w:val="25224238"/>
    <w:rsid w:val="2528FC2E"/>
    <w:rsid w:val="253260B3"/>
    <w:rsid w:val="253310C8"/>
    <w:rsid w:val="253759F9"/>
    <w:rsid w:val="25467952"/>
    <w:rsid w:val="2547ECF1"/>
    <w:rsid w:val="254BA42D"/>
    <w:rsid w:val="255024B4"/>
    <w:rsid w:val="256687CC"/>
    <w:rsid w:val="25677D28"/>
    <w:rsid w:val="2571B801"/>
    <w:rsid w:val="25753521"/>
    <w:rsid w:val="257C9255"/>
    <w:rsid w:val="2581094F"/>
    <w:rsid w:val="259C7EFA"/>
    <w:rsid w:val="259E5B81"/>
    <w:rsid w:val="259E9A99"/>
    <w:rsid w:val="25A223FB"/>
    <w:rsid w:val="25A5DDAC"/>
    <w:rsid w:val="25A953F1"/>
    <w:rsid w:val="25ADE3A3"/>
    <w:rsid w:val="25B0646E"/>
    <w:rsid w:val="25B90E33"/>
    <w:rsid w:val="25BCC0F9"/>
    <w:rsid w:val="25BE0852"/>
    <w:rsid w:val="25C38F89"/>
    <w:rsid w:val="25C7E092"/>
    <w:rsid w:val="25D5A667"/>
    <w:rsid w:val="25D77586"/>
    <w:rsid w:val="25DA1370"/>
    <w:rsid w:val="25E0FB17"/>
    <w:rsid w:val="25E3EFDF"/>
    <w:rsid w:val="25E4E531"/>
    <w:rsid w:val="25E4E81B"/>
    <w:rsid w:val="25F6173C"/>
    <w:rsid w:val="26025426"/>
    <w:rsid w:val="260AB237"/>
    <w:rsid w:val="260AD627"/>
    <w:rsid w:val="260C9264"/>
    <w:rsid w:val="260D4494"/>
    <w:rsid w:val="260D9C35"/>
    <w:rsid w:val="260F53C6"/>
    <w:rsid w:val="2621C7E2"/>
    <w:rsid w:val="26223DCA"/>
    <w:rsid w:val="2622E62C"/>
    <w:rsid w:val="26313B1C"/>
    <w:rsid w:val="2637C049"/>
    <w:rsid w:val="2639C14F"/>
    <w:rsid w:val="2648B471"/>
    <w:rsid w:val="264A468C"/>
    <w:rsid w:val="2652AFE9"/>
    <w:rsid w:val="265915C4"/>
    <w:rsid w:val="265B179C"/>
    <w:rsid w:val="266151BA"/>
    <w:rsid w:val="266D54CA"/>
    <w:rsid w:val="2670AE57"/>
    <w:rsid w:val="2687A7BF"/>
    <w:rsid w:val="268A4FE5"/>
    <w:rsid w:val="268AE733"/>
    <w:rsid w:val="269103E3"/>
    <w:rsid w:val="269BB2CD"/>
    <w:rsid w:val="269D6AA3"/>
    <w:rsid w:val="26A3AC07"/>
    <w:rsid w:val="26AFAE56"/>
    <w:rsid w:val="26B3D2FA"/>
    <w:rsid w:val="26B4B132"/>
    <w:rsid w:val="26B8B609"/>
    <w:rsid w:val="26BD2D4A"/>
    <w:rsid w:val="26BE3C39"/>
    <w:rsid w:val="26CB29BA"/>
    <w:rsid w:val="26D5317F"/>
    <w:rsid w:val="26E7EF60"/>
    <w:rsid w:val="26EB396C"/>
    <w:rsid w:val="26F56423"/>
    <w:rsid w:val="26FA948B"/>
    <w:rsid w:val="27075925"/>
    <w:rsid w:val="2718D0C4"/>
    <w:rsid w:val="271CAED8"/>
    <w:rsid w:val="27217740"/>
    <w:rsid w:val="2721C329"/>
    <w:rsid w:val="272539F8"/>
    <w:rsid w:val="273F4CFD"/>
    <w:rsid w:val="274B403C"/>
    <w:rsid w:val="274DC600"/>
    <w:rsid w:val="2750DA48"/>
    <w:rsid w:val="27521A8D"/>
    <w:rsid w:val="27563221"/>
    <w:rsid w:val="2759D8B3"/>
    <w:rsid w:val="2779CA0C"/>
    <w:rsid w:val="277B63DB"/>
    <w:rsid w:val="277C5562"/>
    <w:rsid w:val="2786B79E"/>
    <w:rsid w:val="27897690"/>
    <w:rsid w:val="278C6C56"/>
    <w:rsid w:val="278CB12D"/>
    <w:rsid w:val="27933B60"/>
    <w:rsid w:val="279DE6DB"/>
    <w:rsid w:val="27A2FFE5"/>
    <w:rsid w:val="27AEC5E4"/>
    <w:rsid w:val="27AF996B"/>
    <w:rsid w:val="27B58AF5"/>
    <w:rsid w:val="27C13944"/>
    <w:rsid w:val="27C22810"/>
    <w:rsid w:val="27C96428"/>
    <w:rsid w:val="27DD1077"/>
    <w:rsid w:val="27DE5484"/>
    <w:rsid w:val="27DEB028"/>
    <w:rsid w:val="27E773EC"/>
    <w:rsid w:val="27FB6B21"/>
    <w:rsid w:val="27FB6D5D"/>
    <w:rsid w:val="28105EB4"/>
    <w:rsid w:val="28109886"/>
    <w:rsid w:val="28153DA0"/>
    <w:rsid w:val="28184AA9"/>
    <w:rsid w:val="282B4964"/>
    <w:rsid w:val="28304772"/>
    <w:rsid w:val="283D53E3"/>
    <w:rsid w:val="2843B150"/>
    <w:rsid w:val="28488F79"/>
    <w:rsid w:val="284895A5"/>
    <w:rsid w:val="28516095"/>
    <w:rsid w:val="28687A46"/>
    <w:rsid w:val="2868EE2F"/>
    <w:rsid w:val="287D73C3"/>
    <w:rsid w:val="288035D5"/>
    <w:rsid w:val="28807DD2"/>
    <w:rsid w:val="2880DDDF"/>
    <w:rsid w:val="28828156"/>
    <w:rsid w:val="289AAFBD"/>
    <w:rsid w:val="289B4E79"/>
    <w:rsid w:val="289D9642"/>
    <w:rsid w:val="289E288E"/>
    <w:rsid w:val="28A94DE8"/>
    <w:rsid w:val="28A958C3"/>
    <w:rsid w:val="28AD60A0"/>
    <w:rsid w:val="28ADC3B7"/>
    <w:rsid w:val="28B13A31"/>
    <w:rsid w:val="28B83A74"/>
    <w:rsid w:val="28C36FAA"/>
    <w:rsid w:val="28C61F7B"/>
    <w:rsid w:val="28E6AC81"/>
    <w:rsid w:val="28E72075"/>
    <w:rsid w:val="28E9F6A4"/>
    <w:rsid w:val="28EA59F6"/>
    <w:rsid w:val="28EA7AE1"/>
    <w:rsid w:val="28ED18E4"/>
    <w:rsid w:val="28F05474"/>
    <w:rsid w:val="28F52253"/>
    <w:rsid w:val="28FF831A"/>
    <w:rsid w:val="29007237"/>
    <w:rsid w:val="290420D6"/>
    <w:rsid w:val="29110D61"/>
    <w:rsid w:val="291A5CB2"/>
    <w:rsid w:val="291DF79F"/>
    <w:rsid w:val="2923559C"/>
    <w:rsid w:val="2939F4E8"/>
    <w:rsid w:val="296D28C1"/>
    <w:rsid w:val="29757B60"/>
    <w:rsid w:val="2977F11D"/>
    <w:rsid w:val="29815F57"/>
    <w:rsid w:val="29888FB5"/>
    <w:rsid w:val="29910D17"/>
    <w:rsid w:val="2992E25E"/>
    <w:rsid w:val="299F814A"/>
    <w:rsid w:val="29AC68E7"/>
    <w:rsid w:val="29B1567D"/>
    <w:rsid w:val="29B4804E"/>
    <w:rsid w:val="29B63D56"/>
    <w:rsid w:val="29B721C8"/>
    <w:rsid w:val="29B8847C"/>
    <w:rsid w:val="29B8BB71"/>
    <w:rsid w:val="29BF4881"/>
    <w:rsid w:val="29D35090"/>
    <w:rsid w:val="29D8EB54"/>
    <w:rsid w:val="29DEE13B"/>
    <w:rsid w:val="29E99A6A"/>
    <w:rsid w:val="29EA79BF"/>
    <w:rsid w:val="29EBD155"/>
    <w:rsid w:val="2A0CD241"/>
    <w:rsid w:val="2A12E10F"/>
    <w:rsid w:val="2A14E7F8"/>
    <w:rsid w:val="2A169B5F"/>
    <w:rsid w:val="2A193976"/>
    <w:rsid w:val="2A1E406F"/>
    <w:rsid w:val="2A1F7FEC"/>
    <w:rsid w:val="2A364F91"/>
    <w:rsid w:val="2A38A849"/>
    <w:rsid w:val="2A4188FA"/>
    <w:rsid w:val="2A457F8E"/>
    <w:rsid w:val="2A497884"/>
    <w:rsid w:val="2A5092CF"/>
    <w:rsid w:val="2A53399F"/>
    <w:rsid w:val="2A588EF2"/>
    <w:rsid w:val="2A5894E4"/>
    <w:rsid w:val="2A5B73AE"/>
    <w:rsid w:val="2A74F4EA"/>
    <w:rsid w:val="2A7B7EC1"/>
    <w:rsid w:val="2A87F7B9"/>
    <w:rsid w:val="2A9D2BEA"/>
    <w:rsid w:val="2AA10D8D"/>
    <w:rsid w:val="2AA3CF80"/>
    <w:rsid w:val="2AA674B3"/>
    <w:rsid w:val="2AC4A9CA"/>
    <w:rsid w:val="2ACEBE4C"/>
    <w:rsid w:val="2AD78B55"/>
    <w:rsid w:val="2AE0B5B7"/>
    <w:rsid w:val="2AEAE35F"/>
    <w:rsid w:val="2AF33996"/>
    <w:rsid w:val="2AF6CC9C"/>
    <w:rsid w:val="2B03A825"/>
    <w:rsid w:val="2B12AE8E"/>
    <w:rsid w:val="2B17D440"/>
    <w:rsid w:val="2B180EB2"/>
    <w:rsid w:val="2B1CDC53"/>
    <w:rsid w:val="2B1F3172"/>
    <w:rsid w:val="2B334A20"/>
    <w:rsid w:val="2B3D4CF7"/>
    <w:rsid w:val="2B3E1DAE"/>
    <w:rsid w:val="2B3EC0BC"/>
    <w:rsid w:val="2B3FDC83"/>
    <w:rsid w:val="2B417827"/>
    <w:rsid w:val="2B467EAA"/>
    <w:rsid w:val="2B4B6E25"/>
    <w:rsid w:val="2B5B88E1"/>
    <w:rsid w:val="2B5DCCB1"/>
    <w:rsid w:val="2B63A984"/>
    <w:rsid w:val="2B692FCB"/>
    <w:rsid w:val="2B6EC643"/>
    <w:rsid w:val="2B703082"/>
    <w:rsid w:val="2B728DE4"/>
    <w:rsid w:val="2B92ED14"/>
    <w:rsid w:val="2B940186"/>
    <w:rsid w:val="2B976761"/>
    <w:rsid w:val="2B9AFABA"/>
    <w:rsid w:val="2BB80AA9"/>
    <w:rsid w:val="2BB83D8A"/>
    <w:rsid w:val="2BBE9F15"/>
    <w:rsid w:val="2BC285C7"/>
    <w:rsid w:val="2BC8AB70"/>
    <w:rsid w:val="2BE57B16"/>
    <w:rsid w:val="2BEA0E2A"/>
    <w:rsid w:val="2BED4924"/>
    <w:rsid w:val="2BF4DD8F"/>
    <w:rsid w:val="2BF752FF"/>
    <w:rsid w:val="2BF80EBD"/>
    <w:rsid w:val="2BFAA26F"/>
    <w:rsid w:val="2BFC46A0"/>
    <w:rsid w:val="2C018A01"/>
    <w:rsid w:val="2C020E6D"/>
    <w:rsid w:val="2C05554D"/>
    <w:rsid w:val="2C062D5A"/>
    <w:rsid w:val="2C151E12"/>
    <w:rsid w:val="2C16E4F5"/>
    <w:rsid w:val="2C22145F"/>
    <w:rsid w:val="2C226288"/>
    <w:rsid w:val="2C2EEFA3"/>
    <w:rsid w:val="2C378F85"/>
    <w:rsid w:val="2C388179"/>
    <w:rsid w:val="2C4B1D58"/>
    <w:rsid w:val="2C5886F9"/>
    <w:rsid w:val="2C7CCC25"/>
    <w:rsid w:val="2C846216"/>
    <w:rsid w:val="2C885292"/>
    <w:rsid w:val="2C973A86"/>
    <w:rsid w:val="2C9F7886"/>
    <w:rsid w:val="2CA3BBFB"/>
    <w:rsid w:val="2CA48E93"/>
    <w:rsid w:val="2CAD6A04"/>
    <w:rsid w:val="2CB77D0E"/>
    <w:rsid w:val="2CB8ACB4"/>
    <w:rsid w:val="2CC0C3AF"/>
    <w:rsid w:val="2CC4D016"/>
    <w:rsid w:val="2CC61284"/>
    <w:rsid w:val="2CC64523"/>
    <w:rsid w:val="2CC8ADD9"/>
    <w:rsid w:val="2CD5A896"/>
    <w:rsid w:val="2CDD4888"/>
    <w:rsid w:val="2CDE129E"/>
    <w:rsid w:val="2CE7A88A"/>
    <w:rsid w:val="2CE84EC3"/>
    <w:rsid w:val="2CE90435"/>
    <w:rsid w:val="2CEEC28A"/>
    <w:rsid w:val="2CF063C3"/>
    <w:rsid w:val="2D004567"/>
    <w:rsid w:val="2D01D6AA"/>
    <w:rsid w:val="2D02E589"/>
    <w:rsid w:val="2D071EC0"/>
    <w:rsid w:val="2D0B2E5F"/>
    <w:rsid w:val="2D0D4141"/>
    <w:rsid w:val="2D1070B9"/>
    <w:rsid w:val="2D123725"/>
    <w:rsid w:val="2D12F294"/>
    <w:rsid w:val="2D1360A2"/>
    <w:rsid w:val="2D1414FC"/>
    <w:rsid w:val="2D167F52"/>
    <w:rsid w:val="2D1AFEC8"/>
    <w:rsid w:val="2D1F3B54"/>
    <w:rsid w:val="2D207F5E"/>
    <w:rsid w:val="2D25EFBF"/>
    <w:rsid w:val="2D27625C"/>
    <w:rsid w:val="2D323525"/>
    <w:rsid w:val="2D344B1E"/>
    <w:rsid w:val="2D34E3C0"/>
    <w:rsid w:val="2D365A45"/>
    <w:rsid w:val="2D47E9A8"/>
    <w:rsid w:val="2D53CEFE"/>
    <w:rsid w:val="2D56B612"/>
    <w:rsid w:val="2D5FE39B"/>
    <w:rsid w:val="2D6AEE4B"/>
    <w:rsid w:val="2D96E0CD"/>
    <w:rsid w:val="2D985186"/>
    <w:rsid w:val="2DA006A8"/>
    <w:rsid w:val="2DA78604"/>
    <w:rsid w:val="2DA9411C"/>
    <w:rsid w:val="2DB31F83"/>
    <w:rsid w:val="2DCB3998"/>
    <w:rsid w:val="2DCB5868"/>
    <w:rsid w:val="2DD81148"/>
    <w:rsid w:val="2DDCE4E4"/>
    <w:rsid w:val="2DF94FD8"/>
    <w:rsid w:val="2DFBADDA"/>
    <w:rsid w:val="2E05C46F"/>
    <w:rsid w:val="2E0704E4"/>
    <w:rsid w:val="2E076328"/>
    <w:rsid w:val="2E16AC22"/>
    <w:rsid w:val="2E203277"/>
    <w:rsid w:val="2E23DC6E"/>
    <w:rsid w:val="2E2DF811"/>
    <w:rsid w:val="2E2FFB7A"/>
    <w:rsid w:val="2E3A38AA"/>
    <w:rsid w:val="2E44D334"/>
    <w:rsid w:val="2E45EC3C"/>
    <w:rsid w:val="2E4A5035"/>
    <w:rsid w:val="2E51DFC9"/>
    <w:rsid w:val="2E587434"/>
    <w:rsid w:val="2E5D4BA6"/>
    <w:rsid w:val="2E5F522F"/>
    <w:rsid w:val="2E6B9F43"/>
    <w:rsid w:val="2E939E73"/>
    <w:rsid w:val="2EA911F4"/>
    <w:rsid w:val="2EAE548B"/>
    <w:rsid w:val="2EBA8608"/>
    <w:rsid w:val="2EC0302B"/>
    <w:rsid w:val="2ED0B421"/>
    <w:rsid w:val="2ED86A10"/>
    <w:rsid w:val="2EDE18CA"/>
    <w:rsid w:val="2EE316B8"/>
    <w:rsid w:val="2EE6A087"/>
    <w:rsid w:val="2EF98656"/>
    <w:rsid w:val="2F0391C2"/>
    <w:rsid w:val="2F0D6A12"/>
    <w:rsid w:val="2F1510D0"/>
    <w:rsid w:val="2F153081"/>
    <w:rsid w:val="2F188F6C"/>
    <w:rsid w:val="2F28309E"/>
    <w:rsid w:val="2F2EF3C1"/>
    <w:rsid w:val="2F3FF0B3"/>
    <w:rsid w:val="2F415460"/>
    <w:rsid w:val="2F48660D"/>
    <w:rsid w:val="2F4AD3B7"/>
    <w:rsid w:val="2F514FE8"/>
    <w:rsid w:val="2F5D8491"/>
    <w:rsid w:val="2F6CB0D7"/>
    <w:rsid w:val="2F77F20A"/>
    <w:rsid w:val="2F7A94D7"/>
    <w:rsid w:val="2F7FF734"/>
    <w:rsid w:val="2F843C78"/>
    <w:rsid w:val="2F8CD50E"/>
    <w:rsid w:val="2F8CE363"/>
    <w:rsid w:val="2F9162F5"/>
    <w:rsid w:val="2F9A51FC"/>
    <w:rsid w:val="2FACC27B"/>
    <w:rsid w:val="2FB706D0"/>
    <w:rsid w:val="2FBDF0EB"/>
    <w:rsid w:val="2FC9C3A6"/>
    <w:rsid w:val="2FCA3585"/>
    <w:rsid w:val="2FD1FEEF"/>
    <w:rsid w:val="2FD2EF77"/>
    <w:rsid w:val="2FD71948"/>
    <w:rsid w:val="2FD79F1D"/>
    <w:rsid w:val="2FF6EA76"/>
    <w:rsid w:val="2FFAED5D"/>
    <w:rsid w:val="30039415"/>
    <w:rsid w:val="301E869B"/>
    <w:rsid w:val="302E8A05"/>
    <w:rsid w:val="302EEA31"/>
    <w:rsid w:val="30329D9B"/>
    <w:rsid w:val="303A1BDD"/>
    <w:rsid w:val="304287CF"/>
    <w:rsid w:val="304B2F4B"/>
    <w:rsid w:val="3059BB43"/>
    <w:rsid w:val="305BDFC0"/>
    <w:rsid w:val="3061B361"/>
    <w:rsid w:val="30663100"/>
    <w:rsid w:val="30738C2B"/>
    <w:rsid w:val="307FA079"/>
    <w:rsid w:val="308EC170"/>
    <w:rsid w:val="3094C597"/>
    <w:rsid w:val="309A9C1E"/>
    <w:rsid w:val="30A3BB6C"/>
    <w:rsid w:val="30A805CF"/>
    <w:rsid w:val="30AAA6E1"/>
    <w:rsid w:val="30B07744"/>
    <w:rsid w:val="30BE3A41"/>
    <w:rsid w:val="30C0D180"/>
    <w:rsid w:val="30C8F220"/>
    <w:rsid w:val="30D59DD8"/>
    <w:rsid w:val="30F179D2"/>
    <w:rsid w:val="30F62DF7"/>
    <w:rsid w:val="3113E6FA"/>
    <w:rsid w:val="311B88F3"/>
    <w:rsid w:val="312643A1"/>
    <w:rsid w:val="31365507"/>
    <w:rsid w:val="31455F47"/>
    <w:rsid w:val="31572A3D"/>
    <w:rsid w:val="315731BC"/>
    <w:rsid w:val="315A48B8"/>
    <w:rsid w:val="315A5835"/>
    <w:rsid w:val="315FF584"/>
    <w:rsid w:val="3163BDBA"/>
    <w:rsid w:val="3169D9CC"/>
    <w:rsid w:val="3175C4A5"/>
    <w:rsid w:val="31880048"/>
    <w:rsid w:val="318ADEE9"/>
    <w:rsid w:val="31919F5F"/>
    <w:rsid w:val="31962675"/>
    <w:rsid w:val="31AFE8C1"/>
    <w:rsid w:val="31BA2547"/>
    <w:rsid w:val="31BDAA1A"/>
    <w:rsid w:val="31BE391F"/>
    <w:rsid w:val="31BF4471"/>
    <w:rsid w:val="31C3C2B7"/>
    <w:rsid w:val="31C9C2EE"/>
    <w:rsid w:val="31CDD50F"/>
    <w:rsid w:val="31D5970D"/>
    <w:rsid w:val="31DCBC4A"/>
    <w:rsid w:val="31EA2A76"/>
    <w:rsid w:val="31EC79DC"/>
    <w:rsid w:val="31EE6B08"/>
    <w:rsid w:val="31F2A480"/>
    <w:rsid w:val="31F3E99A"/>
    <w:rsid w:val="31FC75B6"/>
    <w:rsid w:val="3209D2D4"/>
    <w:rsid w:val="3213C89A"/>
    <w:rsid w:val="321CA5C2"/>
    <w:rsid w:val="321FD1AC"/>
    <w:rsid w:val="322A2735"/>
    <w:rsid w:val="32333EF0"/>
    <w:rsid w:val="323FA39C"/>
    <w:rsid w:val="32422272"/>
    <w:rsid w:val="3259E74B"/>
    <w:rsid w:val="325FD160"/>
    <w:rsid w:val="32601E38"/>
    <w:rsid w:val="326775C0"/>
    <w:rsid w:val="326793C9"/>
    <w:rsid w:val="326A1C36"/>
    <w:rsid w:val="3284842B"/>
    <w:rsid w:val="328ACAE7"/>
    <w:rsid w:val="328F1295"/>
    <w:rsid w:val="32979778"/>
    <w:rsid w:val="32A898BD"/>
    <w:rsid w:val="32B45071"/>
    <w:rsid w:val="32B70FA8"/>
    <w:rsid w:val="32BA2CA7"/>
    <w:rsid w:val="32BFC2A2"/>
    <w:rsid w:val="32CB4437"/>
    <w:rsid w:val="32CC5AB4"/>
    <w:rsid w:val="32CE004D"/>
    <w:rsid w:val="32D22568"/>
    <w:rsid w:val="32D9CB2A"/>
    <w:rsid w:val="32DB4D76"/>
    <w:rsid w:val="32DDBD29"/>
    <w:rsid w:val="32DE29DF"/>
    <w:rsid w:val="32DE5689"/>
    <w:rsid w:val="32E0441F"/>
    <w:rsid w:val="32E66773"/>
    <w:rsid w:val="32E9145A"/>
    <w:rsid w:val="32E91D2E"/>
    <w:rsid w:val="32EBC79C"/>
    <w:rsid w:val="32EED535"/>
    <w:rsid w:val="32FF4D4F"/>
    <w:rsid w:val="3303BB10"/>
    <w:rsid w:val="33185FD8"/>
    <w:rsid w:val="3318FB16"/>
    <w:rsid w:val="331A10EB"/>
    <w:rsid w:val="33280249"/>
    <w:rsid w:val="3328C735"/>
    <w:rsid w:val="3329D72B"/>
    <w:rsid w:val="332A0281"/>
    <w:rsid w:val="332D3759"/>
    <w:rsid w:val="3330DDF2"/>
    <w:rsid w:val="3339C4A4"/>
    <w:rsid w:val="333B34D7"/>
    <w:rsid w:val="333BCDD2"/>
    <w:rsid w:val="3348DFBC"/>
    <w:rsid w:val="3351774D"/>
    <w:rsid w:val="33565E8E"/>
    <w:rsid w:val="336505CD"/>
    <w:rsid w:val="3365F194"/>
    <w:rsid w:val="336792EA"/>
    <w:rsid w:val="3369F297"/>
    <w:rsid w:val="3373F42C"/>
    <w:rsid w:val="33752F15"/>
    <w:rsid w:val="337BF8DF"/>
    <w:rsid w:val="337C53D6"/>
    <w:rsid w:val="3384A965"/>
    <w:rsid w:val="338A10A5"/>
    <w:rsid w:val="338C5ED4"/>
    <w:rsid w:val="338DBD3E"/>
    <w:rsid w:val="33972BB5"/>
    <w:rsid w:val="33AB2CED"/>
    <w:rsid w:val="33B21304"/>
    <w:rsid w:val="33B85E39"/>
    <w:rsid w:val="33BC9EB2"/>
    <w:rsid w:val="33C0BFA1"/>
    <w:rsid w:val="33DE9313"/>
    <w:rsid w:val="33F85B09"/>
    <w:rsid w:val="33FD9AEC"/>
    <w:rsid w:val="34027CFD"/>
    <w:rsid w:val="340337D7"/>
    <w:rsid w:val="3413E9AA"/>
    <w:rsid w:val="341601CE"/>
    <w:rsid w:val="341690DD"/>
    <w:rsid w:val="3417E58F"/>
    <w:rsid w:val="341F31F1"/>
    <w:rsid w:val="3425C2BA"/>
    <w:rsid w:val="342CB477"/>
    <w:rsid w:val="342F8D91"/>
    <w:rsid w:val="34304F68"/>
    <w:rsid w:val="343E5266"/>
    <w:rsid w:val="3442A16A"/>
    <w:rsid w:val="3450BFED"/>
    <w:rsid w:val="3461A856"/>
    <w:rsid w:val="34631236"/>
    <w:rsid w:val="346477C3"/>
    <w:rsid w:val="346EF9F9"/>
    <w:rsid w:val="34703AAB"/>
    <w:rsid w:val="34706F54"/>
    <w:rsid w:val="347987FE"/>
    <w:rsid w:val="347B921E"/>
    <w:rsid w:val="348682BF"/>
    <w:rsid w:val="348686DA"/>
    <w:rsid w:val="3497025A"/>
    <w:rsid w:val="349B4125"/>
    <w:rsid w:val="349F3584"/>
    <w:rsid w:val="349F8DE3"/>
    <w:rsid w:val="34A4C809"/>
    <w:rsid w:val="34A57055"/>
    <w:rsid w:val="34B2F35E"/>
    <w:rsid w:val="34C0696F"/>
    <w:rsid w:val="34D39B77"/>
    <w:rsid w:val="34D8827A"/>
    <w:rsid w:val="34DAEDBD"/>
    <w:rsid w:val="34F0C405"/>
    <w:rsid w:val="3506D18C"/>
    <w:rsid w:val="350C4715"/>
    <w:rsid w:val="352ADBD7"/>
    <w:rsid w:val="352C1D54"/>
    <w:rsid w:val="352E2E81"/>
    <w:rsid w:val="3532FC16"/>
    <w:rsid w:val="35352484"/>
    <w:rsid w:val="3536F08C"/>
    <w:rsid w:val="35370F18"/>
    <w:rsid w:val="353F314C"/>
    <w:rsid w:val="35430BC1"/>
    <w:rsid w:val="354AD770"/>
    <w:rsid w:val="3552FB8D"/>
    <w:rsid w:val="355908CC"/>
    <w:rsid w:val="355CF808"/>
    <w:rsid w:val="35670CBF"/>
    <w:rsid w:val="357182A8"/>
    <w:rsid w:val="357FDCEF"/>
    <w:rsid w:val="3587EC9A"/>
    <w:rsid w:val="35898CAA"/>
    <w:rsid w:val="35942B6A"/>
    <w:rsid w:val="35998A08"/>
    <w:rsid w:val="359F822F"/>
    <w:rsid w:val="35A09311"/>
    <w:rsid w:val="35A3636B"/>
    <w:rsid w:val="35A4A30C"/>
    <w:rsid w:val="35A68717"/>
    <w:rsid w:val="35AD53C7"/>
    <w:rsid w:val="35C01027"/>
    <w:rsid w:val="35C7C3F9"/>
    <w:rsid w:val="35C7D934"/>
    <w:rsid w:val="35D9C8B4"/>
    <w:rsid w:val="35D9FDB5"/>
    <w:rsid w:val="35DA22C7"/>
    <w:rsid w:val="35DB0EC6"/>
    <w:rsid w:val="35DFDC85"/>
    <w:rsid w:val="35E07F16"/>
    <w:rsid w:val="35E2D564"/>
    <w:rsid w:val="35E403E9"/>
    <w:rsid w:val="35E99C1C"/>
    <w:rsid w:val="35EB57B1"/>
    <w:rsid w:val="35EC9B86"/>
    <w:rsid w:val="35F7C38D"/>
    <w:rsid w:val="3609116D"/>
    <w:rsid w:val="360C0B0C"/>
    <w:rsid w:val="360E840A"/>
    <w:rsid w:val="361011A3"/>
    <w:rsid w:val="3615AD17"/>
    <w:rsid w:val="362F1DAC"/>
    <w:rsid w:val="36312E6A"/>
    <w:rsid w:val="3641D411"/>
    <w:rsid w:val="36429B01"/>
    <w:rsid w:val="36465ACC"/>
    <w:rsid w:val="3653506E"/>
    <w:rsid w:val="3657462C"/>
    <w:rsid w:val="365C39D0"/>
    <w:rsid w:val="365C60ED"/>
    <w:rsid w:val="3668360B"/>
    <w:rsid w:val="366B094B"/>
    <w:rsid w:val="366CE701"/>
    <w:rsid w:val="369404E3"/>
    <w:rsid w:val="36A215BD"/>
    <w:rsid w:val="36A28579"/>
    <w:rsid w:val="36A58674"/>
    <w:rsid w:val="36AEC6B2"/>
    <w:rsid w:val="36B0E467"/>
    <w:rsid w:val="36BC4A27"/>
    <w:rsid w:val="36C5F834"/>
    <w:rsid w:val="36D78A14"/>
    <w:rsid w:val="36EA2AD0"/>
    <w:rsid w:val="36ED9D84"/>
    <w:rsid w:val="36F016E5"/>
    <w:rsid w:val="36F342CF"/>
    <w:rsid w:val="36F380F2"/>
    <w:rsid w:val="36F39060"/>
    <w:rsid w:val="36F7675F"/>
    <w:rsid w:val="3705F07A"/>
    <w:rsid w:val="370BCDB1"/>
    <w:rsid w:val="370C935D"/>
    <w:rsid w:val="3713A48C"/>
    <w:rsid w:val="37169E24"/>
    <w:rsid w:val="371E0CD6"/>
    <w:rsid w:val="37244DF9"/>
    <w:rsid w:val="37261084"/>
    <w:rsid w:val="372C3852"/>
    <w:rsid w:val="3732FFF1"/>
    <w:rsid w:val="37353FED"/>
    <w:rsid w:val="37358F3D"/>
    <w:rsid w:val="373B04EC"/>
    <w:rsid w:val="373CACFA"/>
    <w:rsid w:val="373E55CF"/>
    <w:rsid w:val="374FCE0F"/>
    <w:rsid w:val="375377F2"/>
    <w:rsid w:val="375DA2D3"/>
    <w:rsid w:val="376A9F31"/>
    <w:rsid w:val="376E6FA4"/>
    <w:rsid w:val="3775F328"/>
    <w:rsid w:val="3779D4BD"/>
    <w:rsid w:val="37841FB7"/>
    <w:rsid w:val="378592C3"/>
    <w:rsid w:val="378E685A"/>
    <w:rsid w:val="3794A452"/>
    <w:rsid w:val="379B12FE"/>
    <w:rsid w:val="379FB9A1"/>
    <w:rsid w:val="37A6CBE1"/>
    <w:rsid w:val="37BC8E51"/>
    <w:rsid w:val="37C5269C"/>
    <w:rsid w:val="37C580AF"/>
    <w:rsid w:val="37CEB1B2"/>
    <w:rsid w:val="37D10FD3"/>
    <w:rsid w:val="37D2E721"/>
    <w:rsid w:val="37D379C4"/>
    <w:rsid w:val="37D84FB9"/>
    <w:rsid w:val="37DE0678"/>
    <w:rsid w:val="37E09839"/>
    <w:rsid w:val="37E18E0A"/>
    <w:rsid w:val="37EE50C3"/>
    <w:rsid w:val="37EF310F"/>
    <w:rsid w:val="37F32486"/>
    <w:rsid w:val="37F80A31"/>
    <w:rsid w:val="37FA0D4A"/>
    <w:rsid w:val="37FB8560"/>
    <w:rsid w:val="3800422D"/>
    <w:rsid w:val="3804C9C7"/>
    <w:rsid w:val="38085943"/>
    <w:rsid w:val="380BB773"/>
    <w:rsid w:val="38114E05"/>
    <w:rsid w:val="3811C6F3"/>
    <w:rsid w:val="38128189"/>
    <w:rsid w:val="3813AB72"/>
    <w:rsid w:val="38145246"/>
    <w:rsid w:val="3815234D"/>
    <w:rsid w:val="381C8D09"/>
    <w:rsid w:val="381E651D"/>
    <w:rsid w:val="3829042F"/>
    <w:rsid w:val="382B8F5E"/>
    <w:rsid w:val="382F4409"/>
    <w:rsid w:val="3850FDC6"/>
    <w:rsid w:val="385981AA"/>
    <w:rsid w:val="38633DBD"/>
    <w:rsid w:val="387197D9"/>
    <w:rsid w:val="38719E79"/>
    <w:rsid w:val="38813477"/>
    <w:rsid w:val="3882CC0B"/>
    <w:rsid w:val="38887B99"/>
    <w:rsid w:val="388B147A"/>
    <w:rsid w:val="388F1330"/>
    <w:rsid w:val="38971D75"/>
    <w:rsid w:val="3899D355"/>
    <w:rsid w:val="38A1C0DB"/>
    <w:rsid w:val="38A3B7E5"/>
    <w:rsid w:val="38A64955"/>
    <w:rsid w:val="38A9236A"/>
    <w:rsid w:val="38AB2A88"/>
    <w:rsid w:val="38C657AA"/>
    <w:rsid w:val="38C89D4A"/>
    <w:rsid w:val="38CBCC2C"/>
    <w:rsid w:val="38CFBEE2"/>
    <w:rsid w:val="38D91839"/>
    <w:rsid w:val="38E670BC"/>
    <w:rsid w:val="38E71538"/>
    <w:rsid w:val="38E8DE3A"/>
    <w:rsid w:val="38EAAC4A"/>
    <w:rsid w:val="38EF4853"/>
    <w:rsid w:val="390EB45C"/>
    <w:rsid w:val="390FCC84"/>
    <w:rsid w:val="391992E2"/>
    <w:rsid w:val="391DA7BE"/>
    <w:rsid w:val="3920B62B"/>
    <w:rsid w:val="39438314"/>
    <w:rsid w:val="394A01E3"/>
    <w:rsid w:val="395C588F"/>
    <w:rsid w:val="39682BC8"/>
    <w:rsid w:val="3974034F"/>
    <w:rsid w:val="397AB235"/>
    <w:rsid w:val="397B13DE"/>
    <w:rsid w:val="397BAE19"/>
    <w:rsid w:val="397F2473"/>
    <w:rsid w:val="39933E5E"/>
    <w:rsid w:val="39A53536"/>
    <w:rsid w:val="39AACBC7"/>
    <w:rsid w:val="39AE5EE0"/>
    <w:rsid w:val="39C64506"/>
    <w:rsid w:val="39C9A502"/>
    <w:rsid w:val="39D13880"/>
    <w:rsid w:val="39DAA416"/>
    <w:rsid w:val="39E05490"/>
    <w:rsid w:val="39F192F6"/>
    <w:rsid w:val="39F684A8"/>
    <w:rsid w:val="39FB74E8"/>
    <w:rsid w:val="3A0934CD"/>
    <w:rsid w:val="3A101109"/>
    <w:rsid w:val="3A11F1D3"/>
    <w:rsid w:val="3A182692"/>
    <w:rsid w:val="3A23AD1A"/>
    <w:rsid w:val="3A27AA98"/>
    <w:rsid w:val="3A2AE391"/>
    <w:rsid w:val="3A302F44"/>
    <w:rsid w:val="3A3D913C"/>
    <w:rsid w:val="3A4185B2"/>
    <w:rsid w:val="3A42C9FA"/>
    <w:rsid w:val="3A43BD89"/>
    <w:rsid w:val="3A6AAF2F"/>
    <w:rsid w:val="3A6CE0AF"/>
    <w:rsid w:val="3A7FC744"/>
    <w:rsid w:val="3A8346FF"/>
    <w:rsid w:val="3A8E1904"/>
    <w:rsid w:val="3A8E9F62"/>
    <w:rsid w:val="3A9BBF3D"/>
    <w:rsid w:val="3A9C16EF"/>
    <w:rsid w:val="3AB0247D"/>
    <w:rsid w:val="3ABF73E4"/>
    <w:rsid w:val="3AC337F9"/>
    <w:rsid w:val="3ACB4021"/>
    <w:rsid w:val="3ACD014E"/>
    <w:rsid w:val="3AD5905D"/>
    <w:rsid w:val="3AD98382"/>
    <w:rsid w:val="3AF4607C"/>
    <w:rsid w:val="3AF75B91"/>
    <w:rsid w:val="3B04ECA8"/>
    <w:rsid w:val="3B0E3164"/>
    <w:rsid w:val="3B101CAE"/>
    <w:rsid w:val="3B168296"/>
    <w:rsid w:val="3B2361FD"/>
    <w:rsid w:val="3B2C0F80"/>
    <w:rsid w:val="3B31715D"/>
    <w:rsid w:val="3B32BB70"/>
    <w:rsid w:val="3B350A39"/>
    <w:rsid w:val="3B35E784"/>
    <w:rsid w:val="3B3FB07D"/>
    <w:rsid w:val="3B4356AA"/>
    <w:rsid w:val="3B48E462"/>
    <w:rsid w:val="3B4F0C95"/>
    <w:rsid w:val="3B504845"/>
    <w:rsid w:val="3B58309E"/>
    <w:rsid w:val="3B59CF00"/>
    <w:rsid w:val="3B60EC85"/>
    <w:rsid w:val="3B6589D2"/>
    <w:rsid w:val="3B70AE2F"/>
    <w:rsid w:val="3B768763"/>
    <w:rsid w:val="3B8237D5"/>
    <w:rsid w:val="3B899FBF"/>
    <w:rsid w:val="3B9BEEFE"/>
    <w:rsid w:val="3B9EA0DD"/>
    <w:rsid w:val="3BA80B68"/>
    <w:rsid w:val="3BA8158A"/>
    <w:rsid w:val="3BC38808"/>
    <w:rsid w:val="3BC4E101"/>
    <w:rsid w:val="3BC6C410"/>
    <w:rsid w:val="3BCB5F07"/>
    <w:rsid w:val="3BCF1BD5"/>
    <w:rsid w:val="3BD88C60"/>
    <w:rsid w:val="3BDC6192"/>
    <w:rsid w:val="3BDE0CBB"/>
    <w:rsid w:val="3BDED683"/>
    <w:rsid w:val="3BFD0DE6"/>
    <w:rsid w:val="3C03EC95"/>
    <w:rsid w:val="3C082555"/>
    <w:rsid w:val="3C0C09FD"/>
    <w:rsid w:val="3C0D0749"/>
    <w:rsid w:val="3C0E0EE0"/>
    <w:rsid w:val="3C0F78D8"/>
    <w:rsid w:val="3C12A4EF"/>
    <w:rsid w:val="3C15644F"/>
    <w:rsid w:val="3C18CDA0"/>
    <w:rsid w:val="3C20E51F"/>
    <w:rsid w:val="3C42D09F"/>
    <w:rsid w:val="3C4DB34F"/>
    <w:rsid w:val="3C50E02C"/>
    <w:rsid w:val="3C51F44C"/>
    <w:rsid w:val="3C5B4392"/>
    <w:rsid w:val="3C5E3C0C"/>
    <w:rsid w:val="3C70C55A"/>
    <w:rsid w:val="3C764D77"/>
    <w:rsid w:val="3C7E41E8"/>
    <w:rsid w:val="3C86FE9D"/>
    <w:rsid w:val="3C882A86"/>
    <w:rsid w:val="3C9C10B0"/>
    <w:rsid w:val="3CAFF5C8"/>
    <w:rsid w:val="3CB252F7"/>
    <w:rsid w:val="3CB3039E"/>
    <w:rsid w:val="3CB77CF7"/>
    <w:rsid w:val="3CB80B97"/>
    <w:rsid w:val="3CB94F63"/>
    <w:rsid w:val="3CBEE82A"/>
    <w:rsid w:val="3CD71F23"/>
    <w:rsid w:val="3CDE21A2"/>
    <w:rsid w:val="3CEF0163"/>
    <w:rsid w:val="3CF62346"/>
    <w:rsid w:val="3CFBE48A"/>
    <w:rsid w:val="3CFFEC52"/>
    <w:rsid w:val="3D09E120"/>
    <w:rsid w:val="3D1559B8"/>
    <w:rsid w:val="3D21151C"/>
    <w:rsid w:val="3D23AFEE"/>
    <w:rsid w:val="3D3D8E46"/>
    <w:rsid w:val="3D40E93D"/>
    <w:rsid w:val="3D482737"/>
    <w:rsid w:val="3D53E5A9"/>
    <w:rsid w:val="3D5CCD62"/>
    <w:rsid w:val="3D672F68"/>
    <w:rsid w:val="3D71DD92"/>
    <w:rsid w:val="3D7531FE"/>
    <w:rsid w:val="3D765E3C"/>
    <w:rsid w:val="3D79BA78"/>
    <w:rsid w:val="3D864375"/>
    <w:rsid w:val="3D8A64D4"/>
    <w:rsid w:val="3D8CFB3B"/>
    <w:rsid w:val="3D8F4B43"/>
    <w:rsid w:val="3D938F53"/>
    <w:rsid w:val="3D938F7D"/>
    <w:rsid w:val="3D946EF6"/>
    <w:rsid w:val="3D95349C"/>
    <w:rsid w:val="3D95DD96"/>
    <w:rsid w:val="3D9CB4AE"/>
    <w:rsid w:val="3DAB4939"/>
    <w:rsid w:val="3DAD42D5"/>
    <w:rsid w:val="3DBB78C0"/>
    <w:rsid w:val="3DBF3DDA"/>
    <w:rsid w:val="3DC1384A"/>
    <w:rsid w:val="3DC6723B"/>
    <w:rsid w:val="3DCDF8BE"/>
    <w:rsid w:val="3DD6BAC9"/>
    <w:rsid w:val="3DD9979A"/>
    <w:rsid w:val="3DE983B0"/>
    <w:rsid w:val="3DF16735"/>
    <w:rsid w:val="3DF2D655"/>
    <w:rsid w:val="3DF53B59"/>
    <w:rsid w:val="3E065938"/>
    <w:rsid w:val="3E095988"/>
    <w:rsid w:val="3E10D9FE"/>
    <w:rsid w:val="3E11A84B"/>
    <w:rsid w:val="3E1379F6"/>
    <w:rsid w:val="3E1A0401"/>
    <w:rsid w:val="3E1C211F"/>
    <w:rsid w:val="3E1D895B"/>
    <w:rsid w:val="3E1DDB87"/>
    <w:rsid w:val="3E458A5B"/>
    <w:rsid w:val="3E561059"/>
    <w:rsid w:val="3E5682BE"/>
    <w:rsid w:val="3E609CCF"/>
    <w:rsid w:val="3E711679"/>
    <w:rsid w:val="3E7915E7"/>
    <w:rsid w:val="3E96B00B"/>
    <w:rsid w:val="3EAA124F"/>
    <w:rsid w:val="3EADEB3C"/>
    <w:rsid w:val="3EAEA320"/>
    <w:rsid w:val="3EC2D379"/>
    <w:rsid w:val="3EC95BEC"/>
    <w:rsid w:val="3ECF5B07"/>
    <w:rsid w:val="3ED834DD"/>
    <w:rsid w:val="3EDA194E"/>
    <w:rsid w:val="3EDC2AAB"/>
    <w:rsid w:val="3EE25EAE"/>
    <w:rsid w:val="3EE93C76"/>
    <w:rsid w:val="3EEE565C"/>
    <w:rsid w:val="3EFA571D"/>
    <w:rsid w:val="3EFB3362"/>
    <w:rsid w:val="3F01B9D1"/>
    <w:rsid w:val="3F065A0E"/>
    <w:rsid w:val="3F10F0D7"/>
    <w:rsid w:val="3F14AB7F"/>
    <w:rsid w:val="3F1A5726"/>
    <w:rsid w:val="3F2B7B62"/>
    <w:rsid w:val="3F2B9092"/>
    <w:rsid w:val="3F2FD9C7"/>
    <w:rsid w:val="3F311D54"/>
    <w:rsid w:val="3F319075"/>
    <w:rsid w:val="3F3B3625"/>
    <w:rsid w:val="3F3EDF5A"/>
    <w:rsid w:val="3F409AB5"/>
    <w:rsid w:val="3F42FB36"/>
    <w:rsid w:val="3F468C92"/>
    <w:rsid w:val="3F6FD2EB"/>
    <w:rsid w:val="3F89D270"/>
    <w:rsid w:val="3F8C6C0F"/>
    <w:rsid w:val="3F978013"/>
    <w:rsid w:val="3F97C158"/>
    <w:rsid w:val="3FA8FC81"/>
    <w:rsid w:val="3FABC21E"/>
    <w:rsid w:val="3FB1C068"/>
    <w:rsid w:val="3FB959BC"/>
    <w:rsid w:val="3FBB1EFF"/>
    <w:rsid w:val="3FBC5E95"/>
    <w:rsid w:val="3FC2D1CC"/>
    <w:rsid w:val="3FC538F7"/>
    <w:rsid w:val="3FD1C272"/>
    <w:rsid w:val="3FD4FBA4"/>
    <w:rsid w:val="3FD7FB1D"/>
    <w:rsid w:val="3FE8A66E"/>
    <w:rsid w:val="3FECD4AF"/>
    <w:rsid w:val="3FEE7E94"/>
    <w:rsid w:val="3FEEA102"/>
    <w:rsid w:val="4001328D"/>
    <w:rsid w:val="4009CB6E"/>
    <w:rsid w:val="4011ADE3"/>
    <w:rsid w:val="401D189C"/>
    <w:rsid w:val="4022CAA0"/>
    <w:rsid w:val="4023BE2E"/>
    <w:rsid w:val="402BD471"/>
    <w:rsid w:val="402DC37F"/>
    <w:rsid w:val="403D3B79"/>
    <w:rsid w:val="4044632B"/>
    <w:rsid w:val="404A28FB"/>
    <w:rsid w:val="406A1E5B"/>
    <w:rsid w:val="407FCB99"/>
    <w:rsid w:val="4080C491"/>
    <w:rsid w:val="40835580"/>
    <w:rsid w:val="4089126F"/>
    <w:rsid w:val="408FDAFB"/>
    <w:rsid w:val="40906354"/>
    <w:rsid w:val="409489C5"/>
    <w:rsid w:val="40968801"/>
    <w:rsid w:val="409703C3"/>
    <w:rsid w:val="4099F4CC"/>
    <w:rsid w:val="409CE6D1"/>
    <w:rsid w:val="40A415F7"/>
    <w:rsid w:val="40A54D05"/>
    <w:rsid w:val="40A921B3"/>
    <w:rsid w:val="40ACD2C0"/>
    <w:rsid w:val="40AD724D"/>
    <w:rsid w:val="40B6ADBA"/>
    <w:rsid w:val="40BECE60"/>
    <w:rsid w:val="40D2B618"/>
    <w:rsid w:val="40DC2233"/>
    <w:rsid w:val="40DCB72D"/>
    <w:rsid w:val="40E14EE0"/>
    <w:rsid w:val="40EA9691"/>
    <w:rsid w:val="40F42B37"/>
    <w:rsid w:val="41114F12"/>
    <w:rsid w:val="411C2243"/>
    <w:rsid w:val="411E3F0D"/>
    <w:rsid w:val="41267904"/>
    <w:rsid w:val="412792D5"/>
    <w:rsid w:val="413C26C1"/>
    <w:rsid w:val="413FB6F6"/>
    <w:rsid w:val="4141504D"/>
    <w:rsid w:val="414BC414"/>
    <w:rsid w:val="414C78D1"/>
    <w:rsid w:val="4152F63B"/>
    <w:rsid w:val="41531D5F"/>
    <w:rsid w:val="415834E2"/>
    <w:rsid w:val="4165D29B"/>
    <w:rsid w:val="417F5E30"/>
    <w:rsid w:val="41817B10"/>
    <w:rsid w:val="4186D905"/>
    <w:rsid w:val="4189F861"/>
    <w:rsid w:val="4196B1F1"/>
    <w:rsid w:val="41B70587"/>
    <w:rsid w:val="41BAD8B4"/>
    <w:rsid w:val="41C922F9"/>
    <w:rsid w:val="41C97BA2"/>
    <w:rsid w:val="41CCF8FC"/>
    <w:rsid w:val="41D19E02"/>
    <w:rsid w:val="41E4083F"/>
    <w:rsid w:val="41E7E991"/>
    <w:rsid w:val="41EC46B3"/>
    <w:rsid w:val="41EF5762"/>
    <w:rsid w:val="41F17959"/>
    <w:rsid w:val="41F685C1"/>
    <w:rsid w:val="41F83930"/>
    <w:rsid w:val="42008F55"/>
    <w:rsid w:val="422F8AFA"/>
    <w:rsid w:val="42325A04"/>
    <w:rsid w:val="4232C98C"/>
    <w:rsid w:val="423700E6"/>
    <w:rsid w:val="423C4920"/>
    <w:rsid w:val="4244B1AA"/>
    <w:rsid w:val="424C6CE5"/>
    <w:rsid w:val="4250039E"/>
    <w:rsid w:val="4252AD75"/>
    <w:rsid w:val="425755B7"/>
    <w:rsid w:val="425F8672"/>
    <w:rsid w:val="4263A809"/>
    <w:rsid w:val="4268BE16"/>
    <w:rsid w:val="426C89A6"/>
    <w:rsid w:val="426F2EA4"/>
    <w:rsid w:val="4288EC47"/>
    <w:rsid w:val="42962A99"/>
    <w:rsid w:val="429787BC"/>
    <w:rsid w:val="429A38A7"/>
    <w:rsid w:val="42A1EEAA"/>
    <w:rsid w:val="42A4FCF8"/>
    <w:rsid w:val="42AF3231"/>
    <w:rsid w:val="42B2135D"/>
    <w:rsid w:val="42B8A5CF"/>
    <w:rsid w:val="42C0BBF3"/>
    <w:rsid w:val="42D3E323"/>
    <w:rsid w:val="42E01789"/>
    <w:rsid w:val="42E67D01"/>
    <w:rsid w:val="42F0FA7E"/>
    <w:rsid w:val="42F7A818"/>
    <w:rsid w:val="42F7BDFA"/>
    <w:rsid w:val="42F83134"/>
    <w:rsid w:val="42FAFA9E"/>
    <w:rsid w:val="430628EF"/>
    <w:rsid w:val="43088396"/>
    <w:rsid w:val="430D324C"/>
    <w:rsid w:val="43193BE5"/>
    <w:rsid w:val="431C62B4"/>
    <w:rsid w:val="431CD8BA"/>
    <w:rsid w:val="4327B101"/>
    <w:rsid w:val="4329F3E1"/>
    <w:rsid w:val="433BE12C"/>
    <w:rsid w:val="43419B36"/>
    <w:rsid w:val="435B1050"/>
    <w:rsid w:val="43677068"/>
    <w:rsid w:val="4368826B"/>
    <w:rsid w:val="436CA778"/>
    <w:rsid w:val="436CCB8B"/>
    <w:rsid w:val="43778127"/>
    <w:rsid w:val="43789DBB"/>
    <w:rsid w:val="437C155E"/>
    <w:rsid w:val="43821443"/>
    <w:rsid w:val="4387B6C0"/>
    <w:rsid w:val="4390C08E"/>
    <w:rsid w:val="43978F69"/>
    <w:rsid w:val="43997BC5"/>
    <w:rsid w:val="43A85126"/>
    <w:rsid w:val="43A8F50E"/>
    <w:rsid w:val="43BFFAF6"/>
    <w:rsid w:val="43C0579D"/>
    <w:rsid w:val="43C14F2B"/>
    <w:rsid w:val="43CB5B5B"/>
    <w:rsid w:val="43CDBBED"/>
    <w:rsid w:val="43CE06CB"/>
    <w:rsid w:val="43D01861"/>
    <w:rsid w:val="43D2CBBA"/>
    <w:rsid w:val="43D60042"/>
    <w:rsid w:val="43E5CF66"/>
    <w:rsid w:val="43E90902"/>
    <w:rsid w:val="43EB8BCB"/>
    <w:rsid w:val="43EC5D13"/>
    <w:rsid w:val="43F39013"/>
    <w:rsid w:val="43F4260B"/>
    <w:rsid w:val="43F98747"/>
    <w:rsid w:val="43FECE0E"/>
    <w:rsid w:val="440A2E0B"/>
    <w:rsid w:val="440A6F21"/>
    <w:rsid w:val="440DDBF3"/>
    <w:rsid w:val="441C29EA"/>
    <w:rsid w:val="441DA38D"/>
    <w:rsid w:val="442D9F78"/>
    <w:rsid w:val="444385F4"/>
    <w:rsid w:val="444BCFC4"/>
    <w:rsid w:val="4453C305"/>
    <w:rsid w:val="445753C2"/>
    <w:rsid w:val="445F020A"/>
    <w:rsid w:val="446BDD0B"/>
    <w:rsid w:val="4486A633"/>
    <w:rsid w:val="448FCFB8"/>
    <w:rsid w:val="44920140"/>
    <w:rsid w:val="449EA918"/>
    <w:rsid w:val="44A6FD6F"/>
    <w:rsid w:val="44B657E1"/>
    <w:rsid w:val="44BEDA11"/>
    <w:rsid w:val="44C07033"/>
    <w:rsid w:val="44C39E20"/>
    <w:rsid w:val="44C406CC"/>
    <w:rsid w:val="44D30779"/>
    <w:rsid w:val="450340C9"/>
    <w:rsid w:val="450E5491"/>
    <w:rsid w:val="4518D984"/>
    <w:rsid w:val="452340A0"/>
    <w:rsid w:val="4528E748"/>
    <w:rsid w:val="45291714"/>
    <w:rsid w:val="4529EA66"/>
    <w:rsid w:val="452C1537"/>
    <w:rsid w:val="452EF7FA"/>
    <w:rsid w:val="45362A46"/>
    <w:rsid w:val="453692FE"/>
    <w:rsid w:val="453E8B16"/>
    <w:rsid w:val="4552372D"/>
    <w:rsid w:val="45525302"/>
    <w:rsid w:val="45525773"/>
    <w:rsid w:val="45589316"/>
    <w:rsid w:val="455A2C42"/>
    <w:rsid w:val="4566DFAE"/>
    <w:rsid w:val="456A6A4E"/>
    <w:rsid w:val="456E0348"/>
    <w:rsid w:val="4578565D"/>
    <w:rsid w:val="457F81D0"/>
    <w:rsid w:val="45851EC3"/>
    <w:rsid w:val="45869E97"/>
    <w:rsid w:val="458BEF8B"/>
    <w:rsid w:val="458DF7F5"/>
    <w:rsid w:val="458E02A1"/>
    <w:rsid w:val="45984A58"/>
    <w:rsid w:val="4598B540"/>
    <w:rsid w:val="459F9BF9"/>
    <w:rsid w:val="45B4A2FE"/>
    <w:rsid w:val="45C430EF"/>
    <w:rsid w:val="45C55C88"/>
    <w:rsid w:val="45C98AA5"/>
    <w:rsid w:val="45D090DA"/>
    <w:rsid w:val="45D95C39"/>
    <w:rsid w:val="45DAF889"/>
    <w:rsid w:val="45DE5E64"/>
    <w:rsid w:val="45E1A6D1"/>
    <w:rsid w:val="45F47D9F"/>
    <w:rsid w:val="45FB4310"/>
    <w:rsid w:val="45FC979F"/>
    <w:rsid w:val="4602874C"/>
    <w:rsid w:val="4606C17A"/>
    <w:rsid w:val="4606C197"/>
    <w:rsid w:val="4613033A"/>
    <w:rsid w:val="462217FC"/>
    <w:rsid w:val="46246F4C"/>
    <w:rsid w:val="464B7595"/>
    <w:rsid w:val="464CB52B"/>
    <w:rsid w:val="4650E40B"/>
    <w:rsid w:val="465909BA"/>
    <w:rsid w:val="465DEA7C"/>
    <w:rsid w:val="467061D2"/>
    <w:rsid w:val="4671B1CC"/>
    <w:rsid w:val="4677A727"/>
    <w:rsid w:val="4683E4EE"/>
    <w:rsid w:val="468A0082"/>
    <w:rsid w:val="468FD4E2"/>
    <w:rsid w:val="4694CF6E"/>
    <w:rsid w:val="46B0F1BB"/>
    <w:rsid w:val="46BE829D"/>
    <w:rsid w:val="46C87327"/>
    <w:rsid w:val="46E61917"/>
    <w:rsid w:val="46F5B185"/>
    <w:rsid w:val="46F79BB8"/>
    <w:rsid w:val="46F921D2"/>
    <w:rsid w:val="4702EBE7"/>
    <w:rsid w:val="47064547"/>
    <w:rsid w:val="470DA104"/>
    <w:rsid w:val="470DA24E"/>
    <w:rsid w:val="47145E32"/>
    <w:rsid w:val="4715EFC7"/>
    <w:rsid w:val="471C1444"/>
    <w:rsid w:val="47252146"/>
    <w:rsid w:val="472F45C6"/>
    <w:rsid w:val="473FAE18"/>
    <w:rsid w:val="47425F49"/>
    <w:rsid w:val="4750735F"/>
    <w:rsid w:val="47594DF9"/>
    <w:rsid w:val="476037C5"/>
    <w:rsid w:val="47638778"/>
    <w:rsid w:val="476CD3EC"/>
    <w:rsid w:val="477D5148"/>
    <w:rsid w:val="4784D571"/>
    <w:rsid w:val="478B63C7"/>
    <w:rsid w:val="478FB36A"/>
    <w:rsid w:val="4797E60D"/>
    <w:rsid w:val="47A39F07"/>
    <w:rsid w:val="47AD0887"/>
    <w:rsid w:val="47AE3ED4"/>
    <w:rsid w:val="47B6D403"/>
    <w:rsid w:val="47BA3677"/>
    <w:rsid w:val="47BB0598"/>
    <w:rsid w:val="47C13F31"/>
    <w:rsid w:val="47C1B345"/>
    <w:rsid w:val="47C4BDCD"/>
    <w:rsid w:val="47C538A1"/>
    <w:rsid w:val="47C77B12"/>
    <w:rsid w:val="47CDEBC3"/>
    <w:rsid w:val="47CF61C8"/>
    <w:rsid w:val="47D70FA5"/>
    <w:rsid w:val="47D8FA5A"/>
    <w:rsid w:val="47D9F3A6"/>
    <w:rsid w:val="47DCE46D"/>
    <w:rsid w:val="47E2A757"/>
    <w:rsid w:val="47F81E5A"/>
    <w:rsid w:val="47FBA78E"/>
    <w:rsid w:val="4808F30A"/>
    <w:rsid w:val="480C60BD"/>
    <w:rsid w:val="48139EB2"/>
    <w:rsid w:val="482535FB"/>
    <w:rsid w:val="482D0368"/>
    <w:rsid w:val="4836AA99"/>
    <w:rsid w:val="4839B23B"/>
    <w:rsid w:val="483C2121"/>
    <w:rsid w:val="483C3B5C"/>
    <w:rsid w:val="4841A482"/>
    <w:rsid w:val="485447C1"/>
    <w:rsid w:val="4854DCDB"/>
    <w:rsid w:val="485545B9"/>
    <w:rsid w:val="485D72EC"/>
    <w:rsid w:val="48753D6A"/>
    <w:rsid w:val="48754FBE"/>
    <w:rsid w:val="487A0CA4"/>
    <w:rsid w:val="487A19EC"/>
    <w:rsid w:val="487DEEEB"/>
    <w:rsid w:val="489019B4"/>
    <w:rsid w:val="48A54724"/>
    <w:rsid w:val="48A80B87"/>
    <w:rsid w:val="48A86F79"/>
    <w:rsid w:val="48A96C5D"/>
    <w:rsid w:val="48C23530"/>
    <w:rsid w:val="48C2EEB9"/>
    <w:rsid w:val="48D64224"/>
    <w:rsid w:val="48DC4D61"/>
    <w:rsid w:val="48DE2FAA"/>
    <w:rsid w:val="49058852"/>
    <w:rsid w:val="49113CE6"/>
    <w:rsid w:val="4920F1D3"/>
    <w:rsid w:val="4926D25D"/>
    <w:rsid w:val="492DD57C"/>
    <w:rsid w:val="4930C38D"/>
    <w:rsid w:val="4932C358"/>
    <w:rsid w:val="4932F478"/>
    <w:rsid w:val="493F4E2E"/>
    <w:rsid w:val="493F6D91"/>
    <w:rsid w:val="493F9AB1"/>
    <w:rsid w:val="494056BA"/>
    <w:rsid w:val="494AE6AD"/>
    <w:rsid w:val="495E2E72"/>
    <w:rsid w:val="4962FD64"/>
    <w:rsid w:val="4967984B"/>
    <w:rsid w:val="496F13A6"/>
    <w:rsid w:val="4978B4CE"/>
    <w:rsid w:val="497E8AFC"/>
    <w:rsid w:val="497FD190"/>
    <w:rsid w:val="4981B7DD"/>
    <w:rsid w:val="49831480"/>
    <w:rsid w:val="49871B1E"/>
    <w:rsid w:val="499343A0"/>
    <w:rsid w:val="49A21139"/>
    <w:rsid w:val="49A7507A"/>
    <w:rsid w:val="49A7F3CD"/>
    <w:rsid w:val="49AF2069"/>
    <w:rsid w:val="49B440DF"/>
    <w:rsid w:val="49B99893"/>
    <w:rsid w:val="49BB7C6B"/>
    <w:rsid w:val="49BBDF60"/>
    <w:rsid w:val="49BD9B8D"/>
    <w:rsid w:val="49CA51D4"/>
    <w:rsid w:val="49D278C3"/>
    <w:rsid w:val="49DA09C4"/>
    <w:rsid w:val="49DFE0CC"/>
    <w:rsid w:val="49FB4FE9"/>
    <w:rsid w:val="4A0013E9"/>
    <w:rsid w:val="4A266B34"/>
    <w:rsid w:val="4A3B28C4"/>
    <w:rsid w:val="4A402525"/>
    <w:rsid w:val="4A42B72A"/>
    <w:rsid w:val="4A5056F7"/>
    <w:rsid w:val="4A59F3F3"/>
    <w:rsid w:val="4A5C5334"/>
    <w:rsid w:val="4A73C60A"/>
    <w:rsid w:val="4A76CA73"/>
    <w:rsid w:val="4A7C620A"/>
    <w:rsid w:val="4A825200"/>
    <w:rsid w:val="4A8FB61D"/>
    <w:rsid w:val="4A914F6C"/>
    <w:rsid w:val="4A9A2DC9"/>
    <w:rsid w:val="4AA6C462"/>
    <w:rsid w:val="4AABC466"/>
    <w:rsid w:val="4AB6D944"/>
    <w:rsid w:val="4AB7AC54"/>
    <w:rsid w:val="4AB8ED1A"/>
    <w:rsid w:val="4ABEAD78"/>
    <w:rsid w:val="4ABEC2AD"/>
    <w:rsid w:val="4ADA32BA"/>
    <w:rsid w:val="4AE1993E"/>
    <w:rsid w:val="4AE6E014"/>
    <w:rsid w:val="4AEA1656"/>
    <w:rsid w:val="4AEB5412"/>
    <w:rsid w:val="4AEEA6E2"/>
    <w:rsid w:val="4AF72B99"/>
    <w:rsid w:val="4AF95407"/>
    <w:rsid w:val="4B0D1819"/>
    <w:rsid w:val="4B1C62EC"/>
    <w:rsid w:val="4B4381BD"/>
    <w:rsid w:val="4B446A16"/>
    <w:rsid w:val="4B5528CB"/>
    <w:rsid w:val="4B57E095"/>
    <w:rsid w:val="4B6A099C"/>
    <w:rsid w:val="4B6A973E"/>
    <w:rsid w:val="4B71834A"/>
    <w:rsid w:val="4B7C8C6B"/>
    <w:rsid w:val="4B7D58A4"/>
    <w:rsid w:val="4B80BB4B"/>
    <w:rsid w:val="4B8C7D9D"/>
    <w:rsid w:val="4B9860FB"/>
    <w:rsid w:val="4B9D88C7"/>
    <w:rsid w:val="4BA13FBB"/>
    <w:rsid w:val="4BB3C6C8"/>
    <w:rsid w:val="4BB8933A"/>
    <w:rsid w:val="4BBB0D7D"/>
    <w:rsid w:val="4BC1A83A"/>
    <w:rsid w:val="4BC32F6D"/>
    <w:rsid w:val="4BCE93F2"/>
    <w:rsid w:val="4BD151D8"/>
    <w:rsid w:val="4BD32FE7"/>
    <w:rsid w:val="4BE00509"/>
    <w:rsid w:val="4BE53F9F"/>
    <w:rsid w:val="4BE63E59"/>
    <w:rsid w:val="4BE65B05"/>
    <w:rsid w:val="4BEC1698"/>
    <w:rsid w:val="4BEC5844"/>
    <w:rsid w:val="4BF455B8"/>
    <w:rsid w:val="4BFEE0BC"/>
    <w:rsid w:val="4C0C83FE"/>
    <w:rsid w:val="4C0E3A5E"/>
    <w:rsid w:val="4C174B64"/>
    <w:rsid w:val="4C1C931D"/>
    <w:rsid w:val="4C270B43"/>
    <w:rsid w:val="4C2B8387"/>
    <w:rsid w:val="4C4BADEF"/>
    <w:rsid w:val="4C52D3C7"/>
    <w:rsid w:val="4C55D9C5"/>
    <w:rsid w:val="4C677AAB"/>
    <w:rsid w:val="4C6BEF78"/>
    <w:rsid w:val="4C76C0B0"/>
    <w:rsid w:val="4C819B8F"/>
    <w:rsid w:val="4C8D2C4A"/>
    <w:rsid w:val="4C8F2B78"/>
    <w:rsid w:val="4C90A20D"/>
    <w:rsid w:val="4C910D1B"/>
    <w:rsid w:val="4C923521"/>
    <w:rsid w:val="4CA2890C"/>
    <w:rsid w:val="4CAA7417"/>
    <w:rsid w:val="4CB44668"/>
    <w:rsid w:val="4CBCAC05"/>
    <w:rsid w:val="4CBE195A"/>
    <w:rsid w:val="4CCEB827"/>
    <w:rsid w:val="4CD545C4"/>
    <w:rsid w:val="4CD93AF9"/>
    <w:rsid w:val="4CD9A5DF"/>
    <w:rsid w:val="4CDC1E76"/>
    <w:rsid w:val="4CE524E5"/>
    <w:rsid w:val="4CE89D23"/>
    <w:rsid w:val="4CED2354"/>
    <w:rsid w:val="4CF764FA"/>
    <w:rsid w:val="4CFB16D0"/>
    <w:rsid w:val="4D017EDE"/>
    <w:rsid w:val="4D35C814"/>
    <w:rsid w:val="4D3B9F30"/>
    <w:rsid w:val="4D3E99D3"/>
    <w:rsid w:val="4D4A6B79"/>
    <w:rsid w:val="4D4DC759"/>
    <w:rsid w:val="4D4F3F0B"/>
    <w:rsid w:val="4D5297DD"/>
    <w:rsid w:val="4D62018A"/>
    <w:rsid w:val="4D63AC7D"/>
    <w:rsid w:val="4D7945B4"/>
    <w:rsid w:val="4D7C3CC9"/>
    <w:rsid w:val="4D7F032E"/>
    <w:rsid w:val="4D8315A9"/>
    <w:rsid w:val="4D8B1803"/>
    <w:rsid w:val="4D8D9EAC"/>
    <w:rsid w:val="4D959276"/>
    <w:rsid w:val="4D9FFBB1"/>
    <w:rsid w:val="4DA76CFA"/>
    <w:rsid w:val="4DBAEB2F"/>
    <w:rsid w:val="4DBDEC1B"/>
    <w:rsid w:val="4DCA266D"/>
    <w:rsid w:val="4DD034C2"/>
    <w:rsid w:val="4DDF8A43"/>
    <w:rsid w:val="4DE5A8C3"/>
    <w:rsid w:val="4DF78DA7"/>
    <w:rsid w:val="4DFEF4EE"/>
    <w:rsid w:val="4E04EDBA"/>
    <w:rsid w:val="4E06BB84"/>
    <w:rsid w:val="4E0941A0"/>
    <w:rsid w:val="4E0D5FDB"/>
    <w:rsid w:val="4E0DC7E3"/>
    <w:rsid w:val="4E0FAA40"/>
    <w:rsid w:val="4E103A5D"/>
    <w:rsid w:val="4E11A665"/>
    <w:rsid w:val="4E13B0D4"/>
    <w:rsid w:val="4E166BA6"/>
    <w:rsid w:val="4E18D620"/>
    <w:rsid w:val="4E1C4A0B"/>
    <w:rsid w:val="4E1D54B7"/>
    <w:rsid w:val="4E29708F"/>
    <w:rsid w:val="4E2AFBD9"/>
    <w:rsid w:val="4E2C9A39"/>
    <w:rsid w:val="4E2D1C1B"/>
    <w:rsid w:val="4E3080B5"/>
    <w:rsid w:val="4E37A9FB"/>
    <w:rsid w:val="4E45797A"/>
    <w:rsid w:val="4E460EF8"/>
    <w:rsid w:val="4E4D9D68"/>
    <w:rsid w:val="4E4F7A68"/>
    <w:rsid w:val="4E566329"/>
    <w:rsid w:val="4E56C4E3"/>
    <w:rsid w:val="4E5AA02F"/>
    <w:rsid w:val="4E69E1BC"/>
    <w:rsid w:val="4E6C9341"/>
    <w:rsid w:val="4E6EF079"/>
    <w:rsid w:val="4E6F2374"/>
    <w:rsid w:val="4E7535E4"/>
    <w:rsid w:val="4E8A24D4"/>
    <w:rsid w:val="4E99B794"/>
    <w:rsid w:val="4EAD85A9"/>
    <w:rsid w:val="4EB4C738"/>
    <w:rsid w:val="4EC43989"/>
    <w:rsid w:val="4EC9AB9C"/>
    <w:rsid w:val="4ECE1063"/>
    <w:rsid w:val="4ED7B24A"/>
    <w:rsid w:val="4EDA954B"/>
    <w:rsid w:val="4EEE99A7"/>
    <w:rsid w:val="4EF72446"/>
    <w:rsid w:val="4F07C204"/>
    <w:rsid w:val="4F1039BE"/>
    <w:rsid w:val="4F1E48E0"/>
    <w:rsid w:val="4F28CB94"/>
    <w:rsid w:val="4F2C1519"/>
    <w:rsid w:val="4F33F199"/>
    <w:rsid w:val="4F3DA867"/>
    <w:rsid w:val="4F431D29"/>
    <w:rsid w:val="4F4583A8"/>
    <w:rsid w:val="4F492083"/>
    <w:rsid w:val="4F4F2EA4"/>
    <w:rsid w:val="4F4FE08E"/>
    <w:rsid w:val="4F606EFB"/>
    <w:rsid w:val="4F6276A4"/>
    <w:rsid w:val="4F68FA98"/>
    <w:rsid w:val="4F691F61"/>
    <w:rsid w:val="4F6DBD92"/>
    <w:rsid w:val="4F7190BF"/>
    <w:rsid w:val="4F732B8B"/>
    <w:rsid w:val="4F74522A"/>
    <w:rsid w:val="4F74C23E"/>
    <w:rsid w:val="4F8936E4"/>
    <w:rsid w:val="4F9423C7"/>
    <w:rsid w:val="4F98BFEC"/>
    <w:rsid w:val="4F9BFCD5"/>
    <w:rsid w:val="4FA2F7F2"/>
    <w:rsid w:val="4FA39141"/>
    <w:rsid w:val="4FAD5FC9"/>
    <w:rsid w:val="4FBC34AC"/>
    <w:rsid w:val="4FC1C284"/>
    <w:rsid w:val="4FC25286"/>
    <w:rsid w:val="4FCF1003"/>
    <w:rsid w:val="4FD10E8C"/>
    <w:rsid w:val="4FDD471F"/>
    <w:rsid w:val="4FDE9DF4"/>
    <w:rsid w:val="4FE77D9C"/>
    <w:rsid w:val="4FEEE1C7"/>
    <w:rsid w:val="4FF2A671"/>
    <w:rsid w:val="4FF58BC1"/>
    <w:rsid w:val="4FFB6969"/>
    <w:rsid w:val="50015623"/>
    <w:rsid w:val="5004BF72"/>
    <w:rsid w:val="500F6CDB"/>
    <w:rsid w:val="5010DBBB"/>
    <w:rsid w:val="501427CF"/>
    <w:rsid w:val="501C39C2"/>
    <w:rsid w:val="501D8CD3"/>
    <w:rsid w:val="5027EBC3"/>
    <w:rsid w:val="502EAC16"/>
    <w:rsid w:val="5033B996"/>
    <w:rsid w:val="5035774F"/>
    <w:rsid w:val="50589B10"/>
    <w:rsid w:val="505FEEC0"/>
    <w:rsid w:val="5068D105"/>
    <w:rsid w:val="5070CF44"/>
    <w:rsid w:val="50883E73"/>
    <w:rsid w:val="509094AE"/>
    <w:rsid w:val="5098E396"/>
    <w:rsid w:val="50ACEFB1"/>
    <w:rsid w:val="50AF66A9"/>
    <w:rsid w:val="50BA7F21"/>
    <w:rsid w:val="50CAF58A"/>
    <w:rsid w:val="50CF3A26"/>
    <w:rsid w:val="50D34995"/>
    <w:rsid w:val="50DCA195"/>
    <w:rsid w:val="50E5C294"/>
    <w:rsid w:val="50E9EFC0"/>
    <w:rsid w:val="50EDD108"/>
    <w:rsid w:val="50EFA416"/>
    <w:rsid w:val="5105351A"/>
    <w:rsid w:val="5106EFF6"/>
    <w:rsid w:val="5114FA39"/>
    <w:rsid w:val="5124492D"/>
    <w:rsid w:val="51287026"/>
    <w:rsid w:val="512CE663"/>
    <w:rsid w:val="51373955"/>
    <w:rsid w:val="5147F53B"/>
    <w:rsid w:val="5149743E"/>
    <w:rsid w:val="5154BDEF"/>
    <w:rsid w:val="515AEB52"/>
    <w:rsid w:val="51688AF3"/>
    <w:rsid w:val="517DBEF9"/>
    <w:rsid w:val="5181EA39"/>
    <w:rsid w:val="518D2294"/>
    <w:rsid w:val="5190CAE8"/>
    <w:rsid w:val="5192F92C"/>
    <w:rsid w:val="51951997"/>
    <w:rsid w:val="519E0F24"/>
    <w:rsid w:val="519E492B"/>
    <w:rsid w:val="51A43403"/>
    <w:rsid w:val="51B1E956"/>
    <w:rsid w:val="51B777B0"/>
    <w:rsid w:val="51C7584A"/>
    <w:rsid w:val="51D22BBB"/>
    <w:rsid w:val="51D94406"/>
    <w:rsid w:val="51DD2B21"/>
    <w:rsid w:val="51DFF273"/>
    <w:rsid w:val="51ED1C69"/>
    <w:rsid w:val="51EFC3C0"/>
    <w:rsid w:val="51F3DE04"/>
    <w:rsid w:val="51F46B71"/>
    <w:rsid w:val="51FF2D5A"/>
    <w:rsid w:val="5201AE5B"/>
    <w:rsid w:val="5211E2D2"/>
    <w:rsid w:val="521F8E21"/>
    <w:rsid w:val="52242FCB"/>
    <w:rsid w:val="522AF7DB"/>
    <w:rsid w:val="522C7A53"/>
    <w:rsid w:val="522CD3C7"/>
    <w:rsid w:val="522CD9B7"/>
    <w:rsid w:val="5233E3B5"/>
    <w:rsid w:val="52366788"/>
    <w:rsid w:val="5239F847"/>
    <w:rsid w:val="523A1015"/>
    <w:rsid w:val="5246C11F"/>
    <w:rsid w:val="5248F7EE"/>
    <w:rsid w:val="52523272"/>
    <w:rsid w:val="52583B3D"/>
    <w:rsid w:val="525B4026"/>
    <w:rsid w:val="5261049E"/>
    <w:rsid w:val="52684489"/>
    <w:rsid w:val="526F19F6"/>
    <w:rsid w:val="527849F4"/>
    <w:rsid w:val="5279323E"/>
    <w:rsid w:val="527B75F7"/>
    <w:rsid w:val="5286C175"/>
    <w:rsid w:val="52878C27"/>
    <w:rsid w:val="5288E815"/>
    <w:rsid w:val="52932606"/>
    <w:rsid w:val="5293B202"/>
    <w:rsid w:val="52957829"/>
    <w:rsid w:val="5299C99A"/>
    <w:rsid w:val="52BE3175"/>
    <w:rsid w:val="52C46893"/>
    <w:rsid w:val="52C6A59B"/>
    <w:rsid w:val="52CE9621"/>
    <w:rsid w:val="52D498FA"/>
    <w:rsid w:val="52D819E4"/>
    <w:rsid w:val="52ECA8D1"/>
    <w:rsid w:val="52EFF9C5"/>
    <w:rsid w:val="52FEE8C1"/>
    <w:rsid w:val="52FFE391"/>
    <w:rsid w:val="53004E9F"/>
    <w:rsid w:val="5319ACBF"/>
    <w:rsid w:val="531F1AE6"/>
    <w:rsid w:val="5320C002"/>
    <w:rsid w:val="5321BA66"/>
    <w:rsid w:val="5323F4F4"/>
    <w:rsid w:val="5325D142"/>
    <w:rsid w:val="53429A28"/>
    <w:rsid w:val="5342F05D"/>
    <w:rsid w:val="5347F1EA"/>
    <w:rsid w:val="5349EA0B"/>
    <w:rsid w:val="534F3387"/>
    <w:rsid w:val="53567465"/>
    <w:rsid w:val="5368FB8B"/>
    <w:rsid w:val="53768A5F"/>
    <w:rsid w:val="5378CDA3"/>
    <w:rsid w:val="5381D951"/>
    <w:rsid w:val="53901937"/>
    <w:rsid w:val="53ADB333"/>
    <w:rsid w:val="53B6F769"/>
    <w:rsid w:val="53C1D961"/>
    <w:rsid w:val="53D7566C"/>
    <w:rsid w:val="53D8448D"/>
    <w:rsid w:val="53DAF781"/>
    <w:rsid w:val="53DD33F5"/>
    <w:rsid w:val="53DF625B"/>
    <w:rsid w:val="53E4BDB7"/>
    <w:rsid w:val="53F781B6"/>
    <w:rsid w:val="53FF2A20"/>
    <w:rsid w:val="540CF693"/>
    <w:rsid w:val="54135A07"/>
    <w:rsid w:val="54159C34"/>
    <w:rsid w:val="5418F4CB"/>
    <w:rsid w:val="541AB241"/>
    <w:rsid w:val="543A6980"/>
    <w:rsid w:val="543DE0DD"/>
    <w:rsid w:val="5441916D"/>
    <w:rsid w:val="5447C34D"/>
    <w:rsid w:val="545C1B7D"/>
    <w:rsid w:val="5464A9CA"/>
    <w:rsid w:val="54654CE8"/>
    <w:rsid w:val="547205BE"/>
    <w:rsid w:val="54865D6B"/>
    <w:rsid w:val="549F1E2B"/>
    <w:rsid w:val="54A44E91"/>
    <w:rsid w:val="54A68E58"/>
    <w:rsid w:val="54ACDC21"/>
    <w:rsid w:val="54AFC762"/>
    <w:rsid w:val="54B8DE3A"/>
    <w:rsid w:val="54BA8465"/>
    <w:rsid w:val="54CEB11C"/>
    <w:rsid w:val="54DE6A89"/>
    <w:rsid w:val="54E00A0A"/>
    <w:rsid w:val="54EF1899"/>
    <w:rsid w:val="54F1320D"/>
    <w:rsid w:val="550B8F83"/>
    <w:rsid w:val="55178F50"/>
    <w:rsid w:val="551E7008"/>
    <w:rsid w:val="5538A2CC"/>
    <w:rsid w:val="553BF5F4"/>
    <w:rsid w:val="553E10E3"/>
    <w:rsid w:val="553E6B30"/>
    <w:rsid w:val="5543BD54"/>
    <w:rsid w:val="554DF77E"/>
    <w:rsid w:val="5556AE4A"/>
    <w:rsid w:val="556E6BE3"/>
    <w:rsid w:val="55712428"/>
    <w:rsid w:val="55810560"/>
    <w:rsid w:val="558D3D4B"/>
    <w:rsid w:val="55980660"/>
    <w:rsid w:val="55992B27"/>
    <w:rsid w:val="55AAD11E"/>
    <w:rsid w:val="55AB4787"/>
    <w:rsid w:val="55AD33DA"/>
    <w:rsid w:val="55B75F0D"/>
    <w:rsid w:val="55C2ED53"/>
    <w:rsid w:val="55C3E4BE"/>
    <w:rsid w:val="55C460A2"/>
    <w:rsid w:val="55CFAAFF"/>
    <w:rsid w:val="55D444D1"/>
    <w:rsid w:val="55D7F003"/>
    <w:rsid w:val="55DE3CCE"/>
    <w:rsid w:val="55E598CC"/>
    <w:rsid w:val="55E8B875"/>
    <w:rsid w:val="55F91119"/>
    <w:rsid w:val="56007A2B"/>
    <w:rsid w:val="560A06D3"/>
    <w:rsid w:val="5610CAD8"/>
    <w:rsid w:val="56123976"/>
    <w:rsid w:val="561600CA"/>
    <w:rsid w:val="56214065"/>
    <w:rsid w:val="5624EC7A"/>
    <w:rsid w:val="562D9E4F"/>
    <w:rsid w:val="56301C41"/>
    <w:rsid w:val="563215F6"/>
    <w:rsid w:val="56340E90"/>
    <w:rsid w:val="5645DB64"/>
    <w:rsid w:val="56490CCF"/>
    <w:rsid w:val="564CBB1C"/>
    <w:rsid w:val="5650DA1D"/>
    <w:rsid w:val="56511DA4"/>
    <w:rsid w:val="5657BC4B"/>
    <w:rsid w:val="5657E230"/>
    <w:rsid w:val="565A06FA"/>
    <w:rsid w:val="565DD1F2"/>
    <w:rsid w:val="566CC856"/>
    <w:rsid w:val="566DD520"/>
    <w:rsid w:val="567A911F"/>
    <w:rsid w:val="567ADD3D"/>
    <w:rsid w:val="567FEE4E"/>
    <w:rsid w:val="5689ECDB"/>
    <w:rsid w:val="569A39AE"/>
    <w:rsid w:val="569B926F"/>
    <w:rsid w:val="56AA298D"/>
    <w:rsid w:val="56B0C999"/>
    <w:rsid w:val="56B0DCB0"/>
    <w:rsid w:val="56B375E5"/>
    <w:rsid w:val="56B9BF15"/>
    <w:rsid w:val="56C2C03D"/>
    <w:rsid w:val="56C87CB1"/>
    <w:rsid w:val="56CF2515"/>
    <w:rsid w:val="56D949C8"/>
    <w:rsid w:val="56D9816D"/>
    <w:rsid w:val="56DB6CBB"/>
    <w:rsid w:val="56E5F807"/>
    <w:rsid w:val="56E828F4"/>
    <w:rsid w:val="56E938BB"/>
    <w:rsid w:val="56EBB036"/>
    <w:rsid w:val="5706EF6C"/>
    <w:rsid w:val="57090AF7"/>
    <w:rsid w:val="570F1E73"/>
    <w:rsid w:val="570FDAB7"/>
    <w:rsid w:val="5712A3FA"/>
    <w:rsid w:val="571667E3"/>
    <w:rsid w:val="57167C08"/>
    <w:rsid w:val="571B4D96"/>
    <w:rsid w:val="572027FA"/>
    <w:rsid w:val="57245697"/>
    <w:rsid w:val="57285FC6"/>
    <w:rsid w:val="5729F6C4"/>
    <w:rsid w:val="5732380E"/>
    <w:rsid w:val="5732C4BC"/>
    <w:rsid w:val="57393386"/>
    <w:rsid w:val="574E4F40"/>
    <w:rsid w:val="57502101"/>
    <w:rsid w:val="5750FF44"/>
    <w:rsid w:val="575475FC"/>
    <w:rsid w:val="5759B661"/>
    <w:rsid w:val="575A0296"/>
    <w:rsid w:val="575CC3F5"/>
    <w:rsid w:val="575EB4C9"/>
    <w:rsid w:val="57667921"/>
    <w:rsid w:val="5766ABEC"/>
    <w:rsid w:val="57697507"/>
    <w:rsid w:val="576C4DE3"/>
    <w:rsid w:val="5775EED0"/>
    <w:rsid w:val="577D9352"/>
    <w:rsid w:val="577E093E"/>
    <w:rsid w:val="57935095"/>
    <w:rsid w:val="57995CF2"/>
    <w:rsid w:val="579CFCC0"/>
    <w:rsid w:val="579E77FF"/>
    <w:rsid w:val="57A3EDF2"/>
    <w:rsid w:val="57AD15AF"/>
    <w:rsid w:val="57B03A06"/>
    <w:rsid w:val="57D07520"/>
    <w:rsid w:val="57E3F1CE"/>
    <w:rsid w:val="57EB3CD3"/>
    <w:rsid w:val="57F07EFC"/>
    <w:rsid w:val="57FC4058"/>
    <w:rsid w:val="5801234F"/>
    <w:rsid w:val="5810216C"/>
    <w:rsid w:val="58158737"/>
    <w:rsid w:val="581BB539"/>
    <w:rsid w:val="581E44EF"/>
    <w:rsid w:val="5825C154"/>
    <w:rsid w:val="58366DBC"/>
    <w:rsid w:val="583CB813"/>
    <w:rsid w:val="5842D71B"/>
    <w:rsid w:val="5875392D"/>
    <w:rsid w:val="587CD552"/>
    <w:rsid w:val="587F073E"/>
    <w:rsid w:val="587F42A5"/>
    <w:rsid w:val="58812456"/>
    <w:rsid w:val="5883403B"/>
    <w:rsid w:val="58845133"/>
    <w:rsid w:val="588907DB"/>
    <w:rsid w:val="58923239"/>
    <w:rsid w:val="589C758B"/>
    <w:rsid w:val="58A48B2F"/>
    <w:rsid w:val="58B83972"/>
    <w:rsid w:val="58BAC5B4"/>
    <w:rsid w:val="58BE9E9C"/>
    <w:rsid w:val="58D5B830"/>
    <w:rsid w:val="58D7D280"/>
    <w:rsid w:val="58DC4B36"/>
    <w:rsid w:val="58EA1FA1"/>
    <w:rsid w:val="58EFE351"/>
    <w:rsid w:val="58FC2609"/>
    <w:rsid w:val="5901C07D"/>
    <w:rsid w:val="5915DD90"/>
    <w:rsid w:val="591CB683"/>
    <w:rsid w:val="5930AA9A"/>
    <w:rsid w:val="593377BA"/>
    <w:rsid w:val="593884AF"/>
    <w:rsid w:val="5940A10E"/>
    <w:rsid w:val="594607DE"/>
    <w:rsid w:val="59490D67"/>
    <w:rsid w:val="59571827"/>
    <w:rsid w:val="595C6816"/>
    <w:rsid w:val="59804323"/>
    <w:rsid w:val="5981206C"/>
    <w:rsid w:val="5982CB2B"/>
    <w:rsid w:val="598C4F5D"/>
    <w:rsid w:val="5991D9E3"/>
    <w:rsid w:val="59943272"/>
    <w:rsid w:val="599C116B"/>
    <w:rsid w:val="599F89D5"/>
    <w:rsid w:val="599FBE78"/>
    <w:rsid w:val="59A66352"/>
    <w:rsid w:val="59AEE74F"/>
    <w:rsid w:val="59B492DB"/>
    <w:rsid w:val="59C2EE5C"/>
    <w:rsid w:val="59C31C08"/>
    <w:rsid w:val="59CBAD27"/>
    <w:rsid w:val="59D9F0B0"/>
    <w:rsid w:val="59E07C72"/>
    <w:rsid w:val="59E12EFB"/>
    <w:rsid w:val="59E5955F"/>
    <w:rsid w:val="59E83612"/>
    <w:rsid w:val="59EDBBAA"/>
    <w:rsid w:val="59FCED77"/>
    <w:rsid w:val="5A187A26"/>
    <w:rsid w:val="5A18A5B3"/>
    <w:rsid w:val="5A2E376E"/>
    <w:rsid w:val="5A356A88"/>
    <w:rsid w:val="5A3E902E"/>
    <w:rsid w:val="5A41F217"/>
    <w:rsid w:val="5A4D4DCA"/>
    <w:rsid w:val="5A50FA62"/>
    <w:rsid w:val="5A57C8BC"/>
    <w:rsid w:val="5A58B288"/>
    <w:rsid w:val="5A5C67BD"/>
    <w:rsid w:val="5A6700E7"/>
    <w:rsid w:val="5A6C6AE7"/>
    <w:rsid w:val="5A73A2E1"/>
    <w:rsid w:val="5A76FB78"/>
    <w:rsid w:val="5A784BC5"/>
    <w:rsid w:val="5A7E4E72"/>
    <w:rsid w:val="5A88364F"/>
    <w:rsid w:val="5A8E53F5"/>
    <w:rsid w:val="5A976E93"/>
    <w:rsid w:val="5A9837FA"/>
    <w:rsid w:val="5AA52966"/>
    <w:rsid w:val="5AAA15C2"/>
    <w:rsid w:val="5AAF95B9"/>
    <w:rsid w:val="5AB7D5D8"/>
    <w:rsid w:val="5ABBF1C7"/>
    <w:rsid w:val="5AC3BD6C"/>
    <w:rsid w:val="5ACCA3F4"/>
    <w:rsid w:val="5AD88441"/>
    <w:rsid w:val="5AE43BFB"/>
    <w:rsid w:val="5AE7D6ED"/>
    <w:rsid w:val="5AE82628"/>
    <w:rsid w:val="5AEBBC82"/>
    <w:rsid w:val="5AF4B188"/>
    <w:rsid w:val="5AF99A08"/>
    <w:rsid w:val="5AFD8CF1"/>
    <w:rsid w:val="5B02BA99"/>
    <w:rsid w:val="5B0495AD"/>
    <w:rsid w:val="5B07E5AD"/>
    <w:rsid w:val="5B09024A"/>
    <w:rsid w:val="5B0F0E55"/>
    <w:rsid w:val="5B345DF2"/>
    <w:rsid w:val="5B352AD8"/>
    <w:rsid w:val="5B3E22A6"/>
    <w:rsid w:val="5B4AB7B0"/>
    <w:rsid w:val="5B52C226"/>
    <w:rsid w:val="5B579F13"/>
    <w:rsid w:val="5B6FE86F"/>
    <w:rsid w:val="5B765612"/>
    <w:rsid w:val="5B7D2224"/>
    <w:rsid w:val="5B7DD9B0"/>
    <w:rsid w:val="5B807618"/>
    <w:rsid w:val="5B8EBBF3"/>
    <w:rsid w:val="5B9B6E7A"/>
    <w:rsid w:val="5B9D8ABB"/>
    <w:rsid w:val="5B9DBA35"/>
    <w:rsid w:val="5B9ECBC6"/>
    <w:rsid w:val="5BA63A70"/>
    <w:rsid w:val="5BB7FDE3"/>
    <w:rsid w:val="5BC7B7CC"/>
    <w:rsid w:val="5BD0EF64"/>
    <w:rsid w:val="5BD10D71"/>
    <w:rsid w:val="5BE085B4"/>
    <w:rsid w:val="5BE1C6CE"/>
    <w:rsid w:val="5BE77F02"/>
    <w:rsid w:val="5BE95A0E"/>
    <w:rsid w:val="5BEF6328"/>
    <w:rsid w:val="5BEFDA34"/>
    <w:rsid w:val="5BFA06D6"/>
    <w:rsid w:val="5BFBEB31"/>
    <w:rsid w:val="5C0D58F2"/>
    <w:rsid w:val="5C1F83E3"/>
    <w:rsid w:val="5C2073E2"/>
    <w:rsid w:val="5C266B65"/>
    <w:rsid w:val="5C2E891C"/>
    <w:rsid w:val="5C2F417D"/>
    <w:rsid w:val="5C3381E6"/>
    <w:rsid w:val="5C390D23"/>
    <w:rsid w:val="5C3CC9AE"/>
    <w:rsid w:val="5C440B9B"/>
    <w:rsid w:val="5C643AB5"/>
    <w:rsid w:val="5C68529D"/>
    <w:rsid w:val="5C739160"/>
    <w:rsid w:val="5C800C5C"/>
    <w:rsid w:val="5C86A984"/>
    <w:rsid w:val="5C8895E4"/>
    <w:rsid w:val="5C954766"/>
    <w:rsid w:val="5C99E81F"/>
    <w:rsid w:val="5C9B3CC6"/>
    <w:rsid w:val="5C9EDC73"/>
    <w:rsid w:val="5C9FC46A"/>
    <w:rsid w:val="5CBBF186"/>
    <w:rsid w:val="5CD314E9"/>
    <w:rsid w:val="5CD42006"/>
    <w:rsid w:val="5CDBD9EB"/>
    <w:rsid w:val="5CDFD92B"/>
    <w:rsid w:val="5CE39D27"/>
    <w:rsid w:val="5CE51418"/>
    <w:rsid w:val="5CECC4A2"/>
    <w:rsid w:val="5CFEA146"/>
    <w:rsid w:val="5D00C5DA"/>
    <w:rsid w:val="5D0E361B"/>
    <w:rsid w:val="5D176F94"/>
    <w:rsid w:val="5D1AF9BE"/>
    <w:rsid w:val="5D230753"/>
    <w:rsid w:val="5D276608"/>
    <w:rsid w:val="5D2A7EC9"/>
    <w:rsid w:val="5D435949"/>
    <w:rsid w:val="5D4CE208"/>
    <w:rsid w:val="5D4D0E67"/>
    <w:rsid w:val="5D4FE440"/>
    <w:rsid w:val="5D58B909"/>
    <w:rsid w:val="5D674AFB"/>
    <w:rsid w:val="5D6C6B76"/>
    <w:rsid w:val="5D70FA74"/>
    <w:rsid w:val="5D7B0386"/>
    <w:rsid w:val="5D7C9F1D"/>
    <w:rsid w:val="5D7FE9D8"/>
    <w:rsid w:val="5D8F697E"/>
    <w:rsid w:val="5D927960"/>
    <w:rsid w:val="5D9F0B25"/>
    <w:rsid w:val="5DA17992"/>
    <w:rsid w:val="5DAD6837"/>
    <w:rsid w:val="5DB2863B"/>
    <w:rsid w:val="5DB29A0F"/>
    <w:rsid w:val="5DCFEBEA"/>
    <w:rsid w:val="5DD5AAE3"/>
    <w:rsid w:val="5DD5B7A7"/>
    <w:rsid w:val="5DE77B84"/>
    <w:rsid w:val="5DF13C39"/>
    <w:rsid w:val="5DF559FE"/>
    <w:rsid w:val="5DF90CBD"/>
    <w:rsid w:val="5E10096C"/>
    <w:rsid w:val="5E22F5C8"/>
    <w:rsid w:val="5E294CE2"/>
    <w:rsid w:val="5E370E52"/>
    <w:rsid w:val="5E3FED5F"/>
    <w:rsid w:val="5E4423DF"/>
    <w:rsid w:val="5E496C48"/>
    <w:rsid w:val="5E62FC01"/>
    <w:rsid w:val="5E6E2819"/>
    <w:rsid w:val="5E6ED9B3"/>
    <w:rsid w:val="5E7BD663"/>
    <w:rsid w:val="5E865E37"/>
    <w:rsid w:val="5E89BDA2"/>
    <w:rsid w:val="5E94E4A2"/>
    <w:rsid w:val="5E97990E"/>
    <w:rsid w:val="5E9E5D23"/>
    <w:rsid w:val="5EA594DB"/>
    <w:rsid w:val="5EB84674"/>
    <w:rsid w:val="5EC3E949"/>
    <w:rsid w:val="5ED001A4"/>
    <w:rsid w:val="5ED8131A"/>
    <w:rsid w:val="5EE70C9A"/>
    <w:rsid w:val="5EFBE00F"/>
    <w:rsid w:val="5EFEBE3D"/>
    <w:rsid w:val="5EFF2C0F"/>
    <w:rsid w:val="5F047598"/>
    <w:rsid w:val="5F0BCE6C"/>
    <w:rsid w:val="5F12DB41"/>
    <w:rsid w:val="5F16EA53"/>
    <w:rsid w:val="5F199623"/>
    <w:rsid w:val="5F1AB0AF"/>
    <w:rsid w:val="5F1F5F3A"/>
    <w:rsid w:val="5F249A7A"/>
    <w:rsid w:val="5F276C4D"/>
    <w:rsid w:val="5F27705E"/>
    <w:rsid w:val="5F2D98D2"/>
    <w:rsid w:val="5F2F687C"/>
    <w:rsid w:val="5F314312"/>
    <w:rsid w:val="5F32E368"/>
    <w:rsid w:val="5F57013E"/>
    <w:rsid w:val="5F5CE440"/>
    <w:rsid w:val="5F68D14D"/>
    <w:rsid w:val="5F6E2DDF"/>
    <w:rsid w:val="5F750FD9"/>
    <w:rsid w:val="5F816DCC"/>
    <w:rsid w:val="5F816E38"/>
    <w:rsid w:val="5F8B7FA8"/>
    <w:rsid w:val="5F8D0C9A"/>
    <w:rsid w:val="5F974C07"/>
    <w:rsid w:val="5F9AC6FD"/>
    <w:rsid w:val="5FA404B2"/>
    <w:rsid w:val="5FA49678"/>
    <w:rsid w:val="5FC4817D"/>
    <w:rsid w:val="5FD85645"/>
    <w:rsid w:val="5FE6541F"/>
    <w:rsid w:val="5FF1A777"/>
    <w:rsid w:val="5FFC8C48"/>
    <w:rsid w:val="5FFCF3BC"/>
    <w:rsid w:val="6016C6A2"/>
    <w:rsid w:val="601EFCD2"/>
    <w:rsid w:val="6027E284"/>
    <w:rsid w:val="6029495A"/>
    <w:rsid w:val="603668FE"/>
    <w:rsid w:val="603AF031"/>
    <w:rsid w:val="6048381E"/>
    <w:rsid w:val="604D1973"/>
    <w:rsid w:val="6053E73B"/>
    <w:rsid w:val="6057422D"/>
    <w:rsid w:val="6058EF70"/>
    <w:rsid w:val="6064083B"/>
    <w:rsid w:val="606E6C1B"/>
    <w:rsid w:val="60709E94"/>
    <w:rsid w:val="60713D62"/>
    <w:rsid w:val="60742BE5"/>
    <w:rsid w:val="60893E2B"/>
    <w:rsid w:val="608A4C4F"/>
    <w:rsid w:val="608DC86C"/>
    <w:rsid w:val="609041F2"/>
    <w:rsid w:val="609379A0"/>
    <w:rsid w:val="609441FA"/>
    <w:rsid w:val="609A825C"/>
    <w:rsid w:val="60A64B1E"/>
    <w:rsid w:val="60C340BF"/>
    <w:rsid w:val="60C56A28"/>
    <w:rsid w:val="60C7CDF5"/>
    <w:rsid w:val="60D14B95"/>
    <w:rsid w:val="60D9A702"/>
    <w:rsid w:val="60DC73B4"/>
    <w:rsid w:val="60E15776"/>
    <w:rsid w:val="60ECCC52"/>
    <w:rsid w:val="60F0D5E3"/>
    <w:rsid w:val="60F4055E"/>
    <w:rsid w:val="60F5BC78"/>
    <w:rsid w:val="60FC1893"/>
    <w:rsid w:val="60FCBEE4"/>
    <w:rsid w:val="610C5644"/>
    <w:rsid w:val="612C7014"/>
    <w:rsid w:val="612FE476"/>
    <w:rsid w:val="6136896E"/>
    <w:rsid w:val="61373D2A"/>
    <w:rsid w:val="6140504E"/>
    <w:rsid w:val="6142E5C4"/>
    <w:rsid w:val="6147AA2E"/>
    <w:rsid w:val="61669931"/>
    <w:rsid w:val="616C825F"/>
    <w:rsid w:val="6180C31A"/>
    <w:rsid w:val="61815D4B"/>
    <w:rsid w:val="618B43FF"/>
    <w:rsid w:val="619B5F53"/>
    <w:rsid w:val="619DDB55"/>
    <w:rsid w:val="619EADFC"/>
    <w:rsid w:val="61A52C7A"/>
    <w:rsid w:val="61AEB317"/>
    <w:rsid w:val="61B7C5BF"/>
    <w:rsid w:val="61BB21F0"/>
    <w:rsid w:val="61BC0307"/>
    <w:rsid w:val="61C95682"/>
    <w:rsid w:val="61D4F6C2"/>
    <w:rsid w:val="61D6DEEA"/>
    <w:rsid w:val="61D76CF6"/>
    <w:rsid w:val="61D90567"/>
    <w:rsid w:val="61EE47EF"/>
    <w:rsid w:val="61EE9C51"/>
    <w:rsid w:val="621E0ABC"/>
    <w:rsid w:val="621EAD5C"/>
    <w:rsid w:val="621EB9A9"/>
    <w:rsid w:val="62250E8C"/>
    <w:rsid w:val="62275410"/>
    <w:rsid w:val="623237C4"/>
    <w:rsid w:val="6232C8F0"/>
    <w:rsid w:val="623F3752"/>
    <w:rsid w:val="6248AF10"/>
    <w:rsid w:val="62521960"/>
    <w:rsid w:val="6255FA31"/>
    <w:rsid w:val="6259F2B4"/>
    <w:rsid w:val="625F1BB8"/>
    <w:rsid w:val="62608B3A"/>
    <w:rsid w:val="626A842A"/>
    <w:rsid w:val="626C533B"/>
    <w:rsid w:val="62709F13"/>
    <w:rsid w:val="627460D2"/>
    <w:rsid w:val="6276F9A4"/>
    <w:rsid w:val="628A0A83"/>
    <w:rsid w:val="628B5555"/>
    <w:rsid w:val="628C770F"/>
    <w:rsid w:val="629D3C08"/>
    <w:rsid w:val="629EA189"/>
    <w:rsid w:val="62A813F8"/>
    <w:rsid w:val="62AC0057"/>
    <w:rsid w:val="62ADD574"/>
    <w:rsid w:val="62BA4E55"/>
    <w:rsid w:val="62C06197"/>
    <w:rsid w:val="62D3833A"/>
    <w:rsid w:val="62D3C1C7"/>
    <w:rsid w:val="62DBD6F8"/>
    <w:rsid w:val="62EC7D81"/>
    <w:rsid w:val="6308007D"/>
    <w:rsid w:val="630B4373"/>
    <w:rsid w:val="630D2355"/>
    <w:rsid w:val="631A4A79"/>
    <w:rsid w:val="63269C8B"/>
    <w:rsid w:val="632B999F"/>
    <w:rsid w:val="63302126"/>
    <w:rsid w:val="633213C2"/>
    <w:rsid w:val="633BBE21"/>
    <w:rsid w:val="633F280C"/>
    <w:rsid w:val="6340CA21"/>
    <w:rsid w:val="63434328"/>
    <w:rsid w:val="6349124F"/>
    <w:rsid w:val="63496787"/>
    <w:rsid w:val="6351AA51"/>
    <w:rsid w:val="635FEE84"/>
    <w:rsid w:val="63609ED1"/>
    <w:rsid w:val="636253FC"/>
    <w:rsid w:val="63641EEE"/>
    <w:rsid w:val="6372E27D"/>
    <w:rsid w:val="6375D050"/>
    <w:rsid w:val="6384C4DA"/>
    <w:rsid w:val="638C8743"/>
    <w:rsid w:val="6390D210"/>
    <w:rsid w:val="639626D0"/>
    <w:rsid w:val="6398666F"/>
    <w:rsid w:val="63993DA4"/>
    <w:rsid w:val="639F2AF0"/>
    <w:rsid w:val="63A16D03"/>
    <w:rsid w:val="63A54B61"/>
    <w:rsid w:val="63B87BB0"/>
    <w:rsid w:val="63BC06A3"/>
    <w:rsid w:val="63C32471"/>
    <w:rsid w:val="63DB297C"/>
    <w:rsid w:val="63FD2A58"/>
    <w:rsid w:val="64028ED9"/>
    <w:rsid w:val="64050FB5"/>
    <w:rsid w:val="6412CE22"/>
    <w:rsid w:val="6422D6B2"/>
    <w:rsid w:val="64230E37"/>
    <w:rsid w:val="64240F74"/>
    <w:rsid w:val="6430D60B"/>
    <w:rsid w:val="6438C391"/>
    <w:rsid w:val="64393ADD"/>
    <w:rsid w:val="643C4147"/>
    <w:rsid w:val="643CAA09"/>
    <w:rsid w:val="643D0F98"/>
    <w:rsid w:val="643E3D0C"/>
    <w:rsid w:val="6443BA7A"/>
    <w:rsid w:val="6448623C"/>
    <w:rsid w:val="6452EE24"/>
    <w:rsid w:val="6454C6F9"/>
    <w:rsid w:val="64607DBD"/>
    <w:rsid w:val="6462ED03"/>
    <w:rsid w:val="64669178"/>
    <w:rsid w:val="6467B99C"/>
    <w:rsid w:val="6476A1F2"/>
    <w:rsid w:val="647A7BFE"/>
    <w:rsid w:val="647A93EF"/>
    <w:rsid w:val="64874F21"/>
    <w:rsid w:val="6487F81F"/>
    <w:rsid w:val="648F05B8"/>
    <w:rsid w:val="64963237"/>
    <w:rsid w:val="64AC7224"/>
    <w:rsid w:val="64B64F7F"/>
    <w:rsid w:val="64B83F95"/>
    <w:rsid w:val="64CBF187"/>
    <w:rsid w:val="64D57017"/>
    <w:rsid w:val="64D72046"/>
    <w:rsid w:val="64DBAD63"/>
    <w:rsid w:val="64F199F6"/>
    <w:rsid w:val="64F1C984"/>
    <w:rsid w:val="64F7951A"/>
    <w:rsid w:val="64F7CBAC"/>
    <w:rsid w:val="64F87854"/>
    <w:rsid w:val="64FFFB95"/>
    <w:rsid w:val="65031EE9"/>
    <w:rsid w:val="65041B8E"/>
    <w:rsid w:val="65075A75"/>
    <w:rsid w:val="65277F73"/>
    <w:rsid w:val="65348D4B"/>
    <w:rsid w:val="65357367"/>
    <w:rsid w:val="65387272"/>
    <w:rsid w:val="65418C45"/>
    <w:rsid w:val="654CC75B"/>
    <w:rsid w:val="6555B56D"/>
    <w:rsid w:val="65564E1E"/>
    <w:rsid w:val="6559C5CA"/>
    <w:rsid w:val="655CAF4E"/>
    <w:rsid w:val="6565D49B"/>
    <w:rsid w:val="656A89AF"/>
    <w:rsid w:val="6574A912"/>
    <w:rsid w:val="65756128"/>
    <w:rsid w:val="657D1D11"/>
    <w:rsid w:val="6582BE4C"/>
    <w:rsid w:val="65855F4E"/>
    <w:rsid w:val="6585F598"/>
    <w:rsid w:val="65B1009F"/>
    <w:rsid w:val="65B29BC5"/>
    <w:rsid w:val="65C32AF3"/>
    <w:rsid w:val="65D71F73"/>
    <w:rsid w:val="65E80F54"/>
    <w:rsid w:val="65FC4E1E"/>
    <w:rsid w:val="6609A397"/>
    <w:rsid w:val="660BAD9C"/>
    <w:rsid w:val="6619BA59"/>
    <w:rsid w:val="6643FA29"/>
    <w:rsid w:val="664DB2B5"/>
    <w:rsid w:val="665BF438"/>
    <w:rsid w:val="66654B23"/>
    <w:rsid w:val="6665AE67"/>
    <w:rsid w:val="6666B523"/>
    <w:rsid w:val="66679197"/>
    <w:rsid w:val="66734029"/>
    <w:rsid w:val="66789D9D"/>
    <w:rsid w:val="667DFBAB"/>
    <w:rsid w:val="6689375D"/>
    <w:rsid w:val="66896057"/>
    <w:rsid w:val="669448B5"/>
    <w:rsid w:val="669FF687"/>
    <w:rsid w:val="66A22AF5"/>
    <w:rsid w:val="66A6CA84"/>
    <w:rsid w:val="66B15B13"/>
    <w:rsid w:val="66B4129E"/>
    <w:rsid w:val="66B6FE6D"/>
    <w:rsid w:val="66B804D8"/>
    <w:rsid w:val="66BE3BAF"/>
    <w:rsid w:val="66C05618"/>
    <w:rsid w:val="66C42805"/>
    <w:rsid w:val="66C932EA"/>
    <w:rsid w:val="66D8F128"/>
    <w:rsid w:val="66EEAECB"/>
    <w:rsid w:val="6716270E"/>
    <w:rsid w:val="6722321C"/>
    <w:rsid w:val="67249B87"/>
    <w:rsid w:val="67268F13"/>
    <w:rsid w:val="672842B3"/>
    <w:rsid w:val="672A1D99"/>
    <w:rsid w:val="672C0C82"/>
    <w:rsid w:val="67302715"/>
    <w:rsid w:val="6736F27B"/>
    <w:rsid w:val="6737964B"/>
    <w:rsid w:val="67380DBF"/>
    <w:rsid w:val="67393AF5"/>
    <w:rsid w:val="6744DBF3"/>
    <w:rsid w:val="6759A4AB"/>
    <w:rsid w:val="675F196D"/>
    <w:rsid w:val="6762A7C1"/>
    <w:rsid w:val="676A7C9A"/>
    <w:rsid w:val="676B02F4"/>
    <w:rsid w:val="676EA6DD"/>
    <w:rsid w:val="6786EB3C"/>
    <w:rsid w:val="6799933C"/>
    <w:rsid w:val="6799CACB"/>
    <w:rsid w:val="679A453F"/>
    <w:rsid w:val="67AC6423"/>
    <w:rsid w:val="67B50487"/>
    <w:rsid w:val="67D305AB"/>
    <w:rsid w:val="67D58033"/>
    <w:rsid w:val="67E13DA1"/>
    <w:rsid w:val="67E2AA93"/>
    <w:rsid w:val="67EB259A"/>
    <w:rsid w:val="67EB8748"/>
    <w:rsid w:val="67EDF041"/>
    <w:rsid w:val="67EE7087"/>
    <w:rsid w:val="67FA8583"/>
    <w:rsid w:val="67FF7AC8"/>
    <w:rsid w:val="6801E4AD"/>
    <w:rsid w:val="6809CE11"/>
    <w:rsid w:val="680D1CD9"/>
    <w:rsid w:val="68185E7A"/>
    <w:rsid w:val="6819CC0C"/>
    <w:rsid w:val="681A9E4C"/>
    <w:rsid w:val="681ABB61"/>
    <w:rsid w:val="6820EF49"/>
    <w:rsid w:val="6822F66E"/>
    <w:rsid w:val="682D407D"/>
    <w:rsid w:val="6843A67E"/>
    <w:rsid w:val="68458BDE"/>
    <w:rsid w:val="68483C62"/>
    <w:rsid w:val="68508C31"/>
    <w:rsid w:val="686005BE"/>
    <w:rsid w:val="686C1359"/>
    <w:rsid w:val="686D3B59"/>
    <w:rsid w:val="6874C189"/>
    <w:rsid w:val="6885C2CC"/>
    <w:rsid w:val="688DEEE0"/>
    <w:rsid w:val="68A0A4A9"/>
    <w:rsid w:val="68A5ACF2"/>
    <w:rsid w:val="68B0D5B1"/>
    <w:rsid w:val="68B161A8"/>
    <w:rsid w:val="68B5FA31"/>
    <w:rsid w:val="68B61A77"/>
    <w:rsid w:val="68B7AAF0"/>
    <w:rsid w:val="68B9C7A4"/>
    <w:rsid w:val="68BA6520"/>
    <w:rsid w:val="68BC8198"/>
    <w:rsid w:val="68C08918"/>
    <w:rsid w:val="68C87682"/>
    <w:rsid w:val="68D2DFDA"/>
    <w:rsid w:val="68D33CD9"/>
    <w:rsid w:val="68D64AC2"/>
    <w:rsid w:val="68DC40A1"/>
    <w:rsid w:val="68DE898F"/>
    <w:rsid w:val="68E6FB90"/>
    <w:rsid w:val="68F2F910"/>
    <w:rsid w:val="68F6ED3D"/>
    <w:rsid w:val="69046DEC"/>
    <w:rsid w:val="6910616F"/>
    <w:rsid w:val="69141449"/>
    <w:rsid w:val="691C519D"/>
    <w:rsid w:val="691D38C1"/>
    <w:rsid w:val="6920E4B9"/>
    <w:rsid w:val="692A0744"/>
    <w:rsid w:val="69366BC3"/>
    <w:rsid w:val="6937A33F"/>
    <w:rsid w:val="6948E2A7"/>
    <w:rsid w:val="694DF7A9"/>
    <w:rsid w:val="69645516"/>
    <w:rsid w:val="69687CCC"/>
    <w:rsid w:val="696DB918"/>
    <w:rsid w:val="696F8E4B"/>
    <w:rsid w:val="69752263"/>
    <w:rsid w:val="6979D03C"/>
    <w:rsid w:val="697ABF1D"/>
    <w:rsid w:val="697AC832"/>
    <w:rsid w:val="697C8C15"/>
    <w:rsid w:val="697D2457"/>
    <w:rsid w:val="697DD464"/>
    <w:rsid w:val="698D233B"/>
    <w:rsid w:val="69969B44"/>
    <w:rsid w:val="699CA023"/>
    <w:rsid w:val="69A18A48"/>
    <w:rsid w:val="69A25485"/>
    <w:rsid w:val="69A3A91F"/>
    <w:rsid w:val="69A5373E"/>
    <w:rsid w:val="69ABC19D"/>
    <w:rsid w:val="69B66EAD"/>
    <w:rsid w:val="69B887C2"/>
    <w:rsid w:val="69C0BF69"/>
    <w:rsid w:val="69FEB28C"/>
    <w:rsid w:val="6A0FE41D"/>
    <w:rsid w:val="6A106D8F"/>
    <w:rsid w:val="6A11D4A2"/>
    <w:rsid w:val="6A28D94D"/>
    <w:rsid w:val="6A302071"/>
    <w:rsid w:val="6A4379A5"/>
    <w:rsid w:val="6A448347"/>
    <w:rsid w:val="6A4E610B"/>
    <w:rsid w:val="6A5D5ABF"/>
    <w:rsid w:val="6A5FE375"/>
    <w:rsid w:val="6A6A2D9D"/>
    <w:rsid w:val="6A710BA4"/>
    <w:rsid w:val="6A7A50A9"/>
    <w:rsid w:val="6A80E96E"/>
    <w:rsid w:val="6A84A6DB"/>
    <w:rsid w:val="6A88803B"/>
    <w:rsid w:val="6A89C6AB"/>
    <w:rsid w:val="6A8B4812"/>
    <w:rsid w:val="6A96AB3F"/>
    <w:rsid w:val="6AA7F1CE"/>
    <w:rsid w:val="6AAABFE3"/>
    <w:rsid w:val="6AB4A84C"/>
    <w:rsid w:val="6AB7C647"/>
    <w:rsid w:val="6AB8C735"/>
    <w:rsid w:val="6AC1B471"/>
    <w:rsid w:val="6AC298D0"/>
    <w:rsid w:val="6AC5FF61"/>
    <w:rsid w:val="6ACA52FF"/>
    <w:rsid w:val="6ACE0EA8"/>
    <w:rsid w:val="6AE7BD3D"/>
    <w:rsid w:val="6AE9C80A"/>
    <w:rsid w:val="6AEA9265"/>
    <w:rsid w:val="6AF29F3E"/>
    <w:rsid w:val="6AFDC34E"/>
    <w:rsid w:val="6AFDE45E"/>
    <w:rsid w:val="6B096413"/>
    <w:rsid w:val="6B113B58"/>
    <w:rsid w:val="6B13DD00"/>
    <w:rsid w:val="6B16CDAD"/>
    <w:rsid w:val="6B173E70"/>
    <w:rsid w:val="6B220AAE"/>
    <w:rsid w:val="6B336ADA"/>
    <w:rsid w:val="6B36ADEE"/>
    <w:rsid w:val="6B39B16C"/>
    <w:rsid w:val="6B3A6F74"/>
    <w:rsid w:val="6B3D4384"/>
    <w:rsid w:val="6B424CCB"/>
    <w:rsid w:val="6B4CAB21"/>
    <w:rsid w:val="6B5030A5"/>
    <w:rsid w:val="6B508A8A"/>
    <w:rsid w:val="6B51F26A"/>
    <w:rsid w:val="6B523F0E"/>
    <w:rsid w:val="6B5A9730"/>
    <w:rsid w:val="6B5D15D3"/>
    <w:rsid w:val="6B6DA53B"/>
    <w:rsid w:val="6B6F9F4D"/>
    <w:rsid w:val="6B7023C1"/>
    <w:rsid w:val="6B744C3B"/>
    <w:rsid w:val="6B751C78"/>
    <w:rsid w:val="6B759C18"/>
    <w:rsid w:val="6B77796A"/>
    <w:rsid w:val="6B7D12E9"/>
    <w:rsid w:val="6B829FAB"/>
    <w:rsid w:val="6B834D4E"/>
    <w:rsid w:val="6B86D67C"/>
    <w:rsid w:val="6B8EC5AE"/>
    <w:rsid w:val="6B995D5C"/>
    <w:rsid w:val="6B9C8E72"/>
    <w:rsid w:val="6B9FA53D"/>
    <w:rsid w:val="6BA09A5C"/>
    <w:rsid w:val="6BB1725F"/>
    <w:rsid w:val="6BB242F9"/>
    <w:rsid w:val="6BC0EB8E"/>
    <w:rsid w:val="6BCC269E"/>
    <w:rsid w:val="6BD5C7E6"/>
    <w:rsid w:val="6BD61E52"/>
    <w:rsid w:val="6BD71A56"/>
    <w:rsid w:val="6BD74A2C"/>
    <w:rsid w:val="6BDBFA1B"/>
    <w:rsid w:val="6BDD89ED"/>
    <w:rsid w:val="6BE114E4"/>
    <w:rsid w:val="6BEB1A8B"/>
    <w:rsid w:val="6BFCDE81"/>
    <w:rsid w:val="6C11CE00"/>
    <w:rsid w:val="6C14DC33"/>
    <w:rsid w:val="6C261EA7"/>
    <w:rsid w:val="6C319259"/>
    <w:rsid w:val="6C3CE5BD"/>
    <w:rsid w:val="6C48FA9C"/>
    <w:rsid w:val="6C6B8FA2"/>
    <w:rsid w:val="6C71481C"/>
    <w:rsid w:val="6C7841CD"/>
    <w:rsid w:val="6C88E57C"/>
    <w:rsid w:val="6C972DBD"/>
    <w:rsid w:val="6C9D54A7"/>
    <w:rsid w:val="6CA17047"/>
    <w:rsid w:val="6CB30ED1"/>
    <w:rsid w:val="6CB4FB46"/>
    <w:rsid w:val="6CB65F65"/>
    <w:rsid w:val="6CBC990B"/>
    <w:rsid w:val="6CBD9AA1"/>
    <w:rsid w:val="6CC3090C"/>
    <w:rsid w:val="6CC8B677"/>
    <w:rsid w:val="6CCA2084"/>
    <w:rsid w:val="6CCA590E"/>
    <w:rsid w:val="6CD1DFED"/>
    <w:rsid w:val="6CE2D7B0"/>
    <w:rsid w:val="6CE87B82"/>
    <w:rsid w:val="6CE966B8"/>
    <w:rsid w:val="6CEBCF9D"/>
    <w:rsid w:val="6CED3D2F"/>
    <w:rsid w:val="6CF7B837"/>
    <w:rsid w:val="6CFBBAAB"/>
    <w:rsid w:val="6D00B1A0"/>
    <w:rsid w:val="6D06ED17"/>
    <w:rsid w:val="6D0925AE"/>
    <w:rsid w:val="6D101C9C"/>
    <w:rsid w:val="6D2DA48A"/>
    <w:rsid w:val="6D32B432"/>
    <w:rsid w:val="6D36595E"/>
    <w:rsid w:val="6D46FB2F"/>
    <w:rsid w:val="6D4AD42E"/>
    <w:rsid w:val="6D5FC41C"/>
    <w:rsid w:val="6D63D52D"/>
    <w:rsid w:val="6D694D89"/>
    <w:rsid w:val="6D73FA2F"/>
    <w:rsid w:val="6D7469C4"/>
    <w:rsid w:val="6D767C31"/>
    <w:rsid w:val="6D7C34FE"/>
    <w:rsid w:val="6D80E5F7"/>
    <w:rsid w:val="6D82A234"/>
    <w:rsid w:val="6D8A0D05"/>
    <w:rsid w:val="6DA524AE"/>
    <w:rsid w:val="6DABF57C"/>
    <w:rsid w:val="6DB5CCE2"/>
    <w:rsid w:val="6DC35163"/>
    <w:rsid w:val="6DC36E22"/>
    <w:rsid w:val="6DC61A5A"/>
    <w:rsid w:val="6DD112FE"/>
    <w:rsid w:val="6DD49EE8"/>
    <w:rsid w:val="6DF53498"/>
    <w:rsid w:val="6DF6AB5F"/>
    <w:rsid w:val="6E02FAFE"/>
    <w:rsid w:val="6E052F6C"/>
    <w:rsid w:val="6E0EB09D"/>
    <w:rsid w:val="6E31E90B"/>
    <w:rsid w:val="6E363F03"/>
    <w:rsid w:val="6E3D652E"/>
    <w:rsid w:val="6E3E5386"/>
    <w:rsid w:val="6E414066"/>
    <w:rsid w:val="6E42F329"/>
    <w:rsid w:val="6E438458"/>
    <w:rsid w:val="6E4CD3F0"/>
    <w:rsid w:val="6E4D415F"/>
    <w:rsid w:val="6E5D158C"/>
    <w:rsid w:val="6E5E2017"/>
    <w:rsid w:val="6E631DBD"/>
    <w:rsid w:val="6E64C067"/>
    <w:rsid w:val="6E6D4959"/>
    <w:rsid w:val="6E7F16D9"/>
    <w:rsid w:val="6E853759"/>
    <w:rsid w:val="6E8C43E8"/>
    <w:rsid w:val="6E90B72E"/>
    <w:rsid w:val="6EA424DE"/>
    <w:rsid w:val="6EB09571"/>
    <w:rsid w:val="6EBE5922"/>
    <w:rsid w:val="6EC24492"/>
    <w:rsid w:val="6EE381C0"/>
    <w:rsid w:val="6EE458B5"/>
    <w:rsid w:val="6EE6D22E"/>
    <w:rsid w:val="6EF306E1"/>
    <w:rsid w:val="6EF38761"/>
    <w:rsid w:val="6F335498"/>
    <w:rsid w:val="6F458C46"/>
    <w:rsid w:val="6F4B3AAB"/>
    <w:rsid w:val="6F57D47E"/>
    <w:rsid w:val="6F59EE8E"/>
    <w:rsid w:val="6F6C67EC"/>
    <w:rsid w:val="6F7B7638"/>
    <w:rsid w:val="6F7FE953"/>
    <w:rsid w:val="6F821724"/>
    <w:rsid w:val="6F8D8E2A"/>
    <w:rsid w:val="6F967BA9"/>
    <w:rsid w:val="6F99A435"/>
    <w:rsid w:val="6F9ED09A"/>
    <w:rsid w:val="6FA8B7CC"/>
    <w:rsid w:val="6FB8D92A"/>
    <w:rsid w:val="6FC1F273"/>
    <w:rsid w:val="6FD2A8EA"/>
    <w:rsid w:val="6FD638E4"/>
    <w:rsid w:val="6FD6AFF5"/>
    <w:rsid w:val="6FD776F6"/>
    <w:rsid w:val="6FDF5225"/>
    <w:rsid w:val="6FE1DA3F"/>
    <w:rsid w:val="6FE7B085"/>
    <w:rsid w:val="6FEB35CE"/>
    <w:rsid w:val="6FEF4FA0"/>
    <w:rsid w:val="6FFF76DE"/>
    <w:rsid w:val="700818AC"/>
    <w:rsid w:val="701259B9"/>
    <w:rsid w:val="7016D49D"/>
    <w:rsid w:val="701BDD7D"/>
    <w:rsid w:val="701D0745"/>
    <w:rsid w:val="702C8220"/>
    <w:rsid w:val="7031571B"/>
    <w:rsid w:val="7038D23D"/>
    <w:rsid w:val="703AEA15"/>
    <w:rsid w:val="703E5504"/>
    <w:rsid w:val="70439F53"/>
    <w:rsid w:val="7044FBFC"/>
    <w:rsid w:val="704E2C7D"/>
    <w:rsid w:val="705015BD"/>
    <w:rsid w:val="705EEC3F"/>
    <w:rsid w:val="7063D2D4"/>
    <w:rsid w:val="7072CAE9"/>
    <w:rsid w:val="70809CBC"/>
    <w:rsid w:val="709133EB"/>
    <w:rsid w:val="7096E754"/>
    <w:rsid w:val="70A028D4"/>
    <w:rsid w:val="70A0EE4B"/>
    <w:rsid w:val="70AA21E4"/>
    <w:rsid w:val="70B0FC20"/>
    <w:rsid w:val="70B26C96"/>
    <w:rsid w:val="70B7008D"/>
    <w:rsid w:val="70BBBED0"/>
    <w:rsid w:val="70BEB66D"/>
    <w:rsid w:val="70C50E84"/>
    <w:rsid w:val="70C57705"/>
    <w:rsid w:val="70CB39E9"/>
    <w:rsid w:val="70D93889"/>
    <w:rsid w:val="70E3F345"/>
    <w:rsid w:val="70EF0FF0"/>
    <w:rsid w:val="70F3EE19"/>
    <w:rsid w:val="70F70806"/>
    <w:rsid w:val="70F7D3B3"/>
    <w:rsid w:val="70FA1A79"/>
    <w:rsid w:val="70FFE620"/>
    <w:rsid w:val="7103074D"/>
    <w:rsid w:val="7105FDD1"/>
    <w:rsid w:val="7108384D"/>
    <w:rsid w:val="71089519"/>
    <w:rsid w:val="711A21A4"/>
    <w:rsid w:val="711DB6AE"/>
    <w:rsid w:val="7124B10D"/>
    <w:rsid w:val="71256405"/>
    <w:rsid w:val="712A5D08"/>
    <w:rsid w:val="71399483"/>
    <w:rsid w:val="713D2469"/>
    <w:rsid w:val="7143B566"/>
    <w:rsid w:val="714457A5"/>
    <w:rsid w:val="7148C0FA"/>
    <w:rsid w:val="714F9D0A"/>
    <w:rsid w:val="71563E9E"/>
    <w:rsid w:val="7160D724"/>
    <w:rsid w:val="71617415"/>
    <w:rsid w:val="71641DCE"/>
    <w:rsid w:val="71712213"/>
    <w:rsid w:val="717C386D"/>
    <w:rsid w:val="71867FF4"/>
    <w:rsid w:val="718CCB8F"/>
    <w:rsid w:val="71903885"/>
    <w:rsid w:val="719536AB"/>
    <w:rsid w:val="719E1F3B"/>
    <w:rsid w:val="71A3E90D"/>
    <w:rsid w:val="71B24776"/>
    <w:rsid w:val="71BBF73D"/>
    <w:rsid w:val="71D316E0"/>
    <w:rsid w:val="71D64EB4"/>
    <w:rsid w:val="71D87E4D"/>
    <w:rsid w:val="71D977A7"/>
    <w:rsid w:val="71DBA134"/>
    <w:rsid w:val="71E4170F"/>
    <w:rsid w:val="71ECF13B"/>
    <w:rsid w:val="71F76E77"/>
    <w:rsid w:val="7200EE56"/>
    <w:rsid w:val="72199B5B"/>
    <w:rsid w:val="721A4024"/>
    <w:rsid w:val="721D217E"/>
    <w:rsid w:val="721FF3FC"/>
    <w:rsid w:val="72332928"/>
    <w:rsid w:val="724CC567"/>
    <w:rsid w:val="7256F386"/>
    <w:rsid w:val="72578AB4"/>
    <w:rsid w:val="725843EE"/>
    <w:rsid w:val="725C17F6"/>
    <w:rsid w:val="72601B62"/>
    <w:rsid w:val="726643C7"/>
    <w:rsid w:val="726EED8A"/>
    <w:rsid w:val="727D2D08"/>
    <w:rsid w:val="72839E41"/>
    <w:rsid w:val="7289661D"/>
    <w:rsid w:val="72A01CD0"/>
    <w:rsid w:val="72A6E02D"/>
    <w:rsid w:val="72B316FA"/>
    <w:rsid w:val="72B744ED"/>
    <w:rsid w:val="72BD5DE2"/>
    <w:rsid w:val="72C32CFD"/>
    <w:rsid w:val="72C48FD1"/>
    <w:rsid w:val="72C6FFA9"/>
    <w:rsid w:val="72D7C0F6"/>
    <w:rsid w:val="72D9157E"/>
    <w:rsid w:val="72DDF7C0"/>
    <w:rsid w:val="72E9E3EC"/>
    <w:rsid w:val="72FA4DD5"/>
    <w:rsid w:val="730A279C"/>
    <w:rsid w:val="731808CE"/>
    <w:rsid w:val="731A49FE"/>
    <w:rsid w:val="731A8005"/>
    <w:rsid w:val="73291B2E"/>
    <w:rsid w:val="732AC2D1"/>
    <w:rsid w:val="7334BF89"/>
    <w:rsid w:val="7343FFB2"/>
    <w:rsid w:val="7349454D"/>
    <w:rsid w:val="734D422B"/>
    <w:rsid w:val="7357C79E"/>
    <w:rsid w:val="737266EC"/>
    <w:rsid w:val="7378A0AF"/>
    <w:rsid w:val="737BDECF"/>
    <w:rsid w:val="737E28E4"/>
    <w:rsid w:val="73832F2F"/>
    <w:rsid w:val="738783F7"/>
    <w:rsid w:val="738F8326"/>
    <w:rsid w:val="738FB31C"/>
    <w:rsid w:val="739E82D7"/>
    <w:rsid w:val="73A0F9A8"/>
    <w:rsid w:val="73A39D8A"/>
    <w:rsid w:val="73AD1E66"/>
    <w:rsid w:val="73AF1E9A"/>
    <w:rsid w:val="73BF60BE"/>
    <w:rsid w:val="73CD2CA2"/>
    <w:rsid w:val="73D3363A"/>
    <w:rsid w:val="73DBD5BD"/>
    <w:rsid w:val="73E55F4B"/>
    <w:rsid w:val="73ED113C"/>
    <w:rsid w:val="73F35F92"/>
    <w:rsid w:val="73FF8585"/>
    <w:rsid w:val="74007684"/>
    <w:rsid w:val="7412F012"/>
    <w:rsid w:val="74265B0A"/>
    <w:rsid w:val="742C118E"/>
    <w:rsid w:val="744043AB"/>
    <w:rsid w:val="744850DA"/>
    <w:rsid w:val="74488B0E"/>
    <w:rsid w:val="74489F5E"/>
    <w:rsid w:val="745052B9"/>
    <w:rsid w:val="74517E82"/>
    <w:rsid w:val="748954E9"/>
    <w:rsid w:val="748D550D"/>
    <w:rsid w:val="7496FF0F"/>
    <w:rsid w:val="749F2238"/>
    <w:rsid w:val="74BA9248"/>
    <w:rsid w:val="74C01136"/>
    <w:rsid w:val="74C0DB8F"/>
    <w:rsid w:val="74C3E18C"/>
    <w:rsid w:val="74C8ECF4"/>
    <w:rsid w:val="74CE8AEC"/>
    <w:rsid w:val="74CFE90C"/>
    <w:rsid w:val="74D630D4"/>
    <w:rsid w:val="74DFE9BC"/>
    <w:rsid w:val="74FC498D"/>
    <w:rsid w:val="75043CF0"/>
    <w:rsid w:val="75075EE8"/>
    <w:rsid w:val="750807DC"/>
    <w:rsid w:val="75126AD5"/>
    <w:rsid w:val="7513B10B"/>
    <w:rsid w:val="751C4DC1"/>
    <w:rsid w:val="752AF91E"/>
    <w:rsid w:val="752FD8A0"/>
    <w:rsid w:val="75375346"/>
    <w:rsid w:val="753B076C"/>
    <w:rsid w:val="7546C5AD"/>
    <w:rsid w:val="75476DEC"/>
    <w:rsid w:val="754F767E"/>
    <w:rsid w:val="755C72F5"/>
    <w:rsid w:val="755F961D"/>
    <w:rsid w:val="7560A41E"/>
    <w:rsid w:val="756BF557"/>
    <w:rsid w:val="7573A2F7"/>
    <w:rsid w:val="7574A5B4"/>
    <w:rsid w:val="7584D323"/>
    <w:rsid w:val="7591E49E"/>
    <w:rsid w:val="7596CBE2"/>
    <w:rsid w:val="759E9616"/>
    <w:rsid w:val="75A3B782"/>
    <w:rsid w:val="75A42EB2"/>
    <w:rsid w:val="75B5F576"/>
    <w:rsid w:val="75B7DE01"/>
    <w:rsid w:val="75BECB83"/>
    <w:rsid w:val="75CC7952"/>
    <w:rsid w:val="75D48CF1"/>
    <w:rsid w:val="75D8CC52"/>
    <w:rsid w:val="75DA746E"/>
    <w:rsid w:val="75E1A4CC"/>
    <w:rsid w:val="75E9BD86"/>
    <w:rsid w:val="75EE77ED"/>
    <w:rsid w:val="75FE5C3A"/>
    <w:rsid w:val="7600A167"/>
    <w:rsid w:val="760340BD"/>
    <w:rsid w:val="760D61B7"/>
    <w:rsid w:val="76242F89"/>
    <w:rsid w:val="76265C99"/>
    <w:rsid w:val="7629DA12"/>
    <w:rsid w:val="763A2798"/>
    <w:rsid w:val="76460AAD"/>
    <w:rsid w:val="764907DA"/>
    <w:rsid w:val="7675801F"/>
    <w:rsid w:val="76777ECD"/>
    <w:rsid w:val="7678D92D"/>
    <w:rsid w:val="7679F6DC"/>
    <w:rsid w:val="767D1DFD"/>
    <w:rsid w:val="7680DB3B"/>
    <w:rsid w:val="76828D16"/>
    <w:rsid w:val="768A138B"/>
    <w:rsid w:val="768A8AB7"/>
    <w:rsid w:val="768F6860"/>
    <w:rsid w:val="76955F74"/>
    <w:rsid w:val="7696590F"/>
    <w:rsid w:val="76A324F5"/>
    <w:rsid w:val="76A8DB95"/>
    <w:rsid w:val="76AB31B8"/>
    <w:rsid w:val="76B02460"/>
    <w:rsid w:val="76B0C664"/>
    <w:rsid w:val="76B42D9A"/>
    <w:rsid w:val="76B767C2"/>
    <w:rsid w:val="76C1911F"/>
    <w:rsid w:val="76C8D131"/>
    <w:rsid w:val="76D36B2F"/>
    <w:rsid w:val="76D45E8F"/>
    <w:rsid w:val="76D99678"/>
    <w:rsid w:val="76E830BC"/>
    <w:rsid w:val="76EAD086"/>
    <w:rsid w:val="76FA61F7"/>
    <w:rsid w:val="770D3306"/>
    <w:rsid w:val="77113E35"/>
    <w:rsid w:val="771529EB"/>
    <w:rsid w:val="771F2D89"/>
    <w:rsid w:val="772619A8"/>
    <w:rsid w:val="7748ADF0"/>
    <w:rsid w:val="774A9A9B"/>
    <w:rsid w:val="774CF49F"/>
    <w:rsid w:val="774FAF34"/>
    <w:rsid w:val="77505CB1"/>
    <w:rsid w:val="775F2872"/>
    <w:rsid w:val="775F5DC3"/>
    <w:rsid w:val="7765005A"/>
    <w:rsid w:val="77732DC1"/>
    <w:rsid w:val="778CF832"/>
    <w:rsid w:val="778FEE7D"/>
    <w:rsid w:val="7796F858"/>
    <w:rsid w:val="7798AD05"/>
    <w:rsid w:val="779ABD8C"/>
    <w:rsid w:val="779B6F96"/>
    <w:rsid w:val="77A9DC0B"/>
    <w:rsid w:val="77AAA466"/>
    <w:rsid w:val="77AF22B5"/>
    <w:rsid w:val="77B4B38D"/>
    <w:rsid w:val="77B696BB"/>
    <w:rsid w:val="77B6B573"/>
    <w:rsid w:val="77BDB94D"/>
    <w:rsid w:val="77C3886D"/>
    <w:rsid w:val="77C4F5CF"/>
    <w:rsid w:val="77C849C3"/>
    <w:rsid w:val="77D32B07"/>
    <w:rsid w:val="77D79BF3"/>
    <w:rsid w:val="77D97505"/>
    <w:rsid w:val="77E3AE5E"/>
    <w:rsid w:val="77E3FA75"/>
    <w:rsid w:val="77ED3C1C"/>
    <w:rsid w:val="77F423A5"/>
    <w:rsid w:val="77FC01E8"/>
    <w:rsid w:val="782F176F"/>
    <w:rsid w:val="78306071"/>
    <w:rsid w:val="7833DDCB"/>
    <w:rsid w:val="78463CE0"/>
    <w:rsid w:val="784B51CD"/>
    <w:rsid w:val="7855ADA7"/>
    <w:rsid w:val="78611F4B"/>
    <w:rsid w:val="786BBFCA"/>
    <w:rsid w:val="787EE053"/>
    <w:rsid w:val="7889446F"/>
    <w:rsid w:val="788C2223"/>
    <w:rsid w:val="7897C7C8"/>
    <w:rsid w:val="78B644D2"/>
    <w:rsid w:val="78BA2D72"/>
    <w:rsid w:val="78C74E8C"/>
    <w:rsid w:val="78CBB59B"/>
    <w:rsid w:val="78CCB164"/>
    <w:rsid w:val="78D08799"/>
    <w:rsid w:val="78D088EA"/>
    <w:rsid w:val="78D71853"/>
    <w:rsid w:val="78E12994"/>
    <w:rsid w:val="78E84B9A"/>
    <w:rsid w:val="78F07602"/>
    <w:rsid w:val="79041B4D"/>
    <w:rsid w:val="79047C86"/>
    <w:rsid w:val="79057CD7"/>
    <w:rsid w:val="790A8A6C"/>
    <w:rsid w:val="791669F3"/>
    <w:rsid w:val="7926E921"/>
    <w:rsid w:val="792B7872"/>
    <w:rsid w:val="792FA150"/>
    <w:rsid w:val="793D1F5E"/>
    <w:rsid w:val="793E64A6"/>
    <w:rsid w:val="79404928"/>
    <w:rsid w:val="7945ADA5"/>
    <w:rsid w:val="794718BC"/>
    <w:rsid w:val="794AF316"/>
    <w:rsid w:val="795374ED"/>
    <w:rsid w:val="79608D26"/>
    <w:rsid w:val="796A892A"/>
    <w:rsid w:val="79736C54"/>
    <w:rsid w:val="797542E7"/>
    <w:rsid w:val="797F69AE"/>
    <w:rsid w:val="79893702"/>
    <w:rsid w:val="79A44B9D"/>
    <w:rsid w:val="79B969FA"/>
    <w:rsid w:val="79C70922"/>
    <w:rsid w:val="79C9483E"/>
    <w:rsid w:val="79CAC80B"/>
    <w:rsid w:val="79CD0489"/>
    <w:rsid w:val="79DF1269"/>
    <w:rsid w:val="79E0BFFC"/>
    <w:rsid w:val="79ECCA44"/>
    <w:rsid w:val="79EDBFC4"/>
    <w:rsid w:val="7A1A7285"/>
    <w:rsid w:val="7A1E0C75"/>
    <w:rsid w:val="7A2241FD"/>
    <w:rsid w:val="7A24AD40"/>
    <w:rsid w:val="7A33C306"/>
    <w:rsid w:val="7A3C73C7"/>
    <w:rsid w:val="7A3D6CDA"/>
    <w:rsid w:val="7A3EAEEF"/>
    <w:rsid w:val="7A3EDE22"/>
    <w:rsid w:val="7A417D0E"/>
    <w:rsid w:val="7A4BA5F4"/>
    <w:rsid w:val="7A6048ED"/>
    <w:rsid w:val="7A654A34"/>
    <w:rsid w:val="7A7140F2"/>
    <w:rsid w:val="7A7B835B"/>
    <w:rsid w:val="7A82A0E4"/>
    <w:rsid w:val="7A883EED"/>
    <w:rsid w:val="7A971C34"/>
    <w:rsid w:val="7A9C0C45"/>
    <w:rsid w:val="7A9D3BB6"/>
    <w:rsid w:val="7AA91233"/>
    <w:rsid w:val="7AAC580C"/>
    <w:rsid w:val="7AB877DD"/>
    <w:rsid w:val="7AB989F4"/>
    <w:rsid w:val="7ABE31E2"/>
    <w:rsid w:val="7ACAB136"/>
    <w:rsid w:val="7AD2118E"/>
    <w:rsid w:val="7AD67A6F"/>
    <w:rsid w:val="7ADDE8E6"/>
    <w:rsid w:val="7AE0E232"/>
    <w:rsid w:val="7AE3C0BC"/>
    <w:rsid w:val="7AE6C603"/>
    <w:rsid w:val="7AED1F95"/>
    <w:rsid w:val="7AED5BD0"/>
    <w:rsid w:val="7AEEF80B"/>
    <w:rsid w:val="7AF15FE9"/>
    <w:rsid w:val="7AF26530"/>
    <w:rsid w:val="7AF434E6"/>
    <w:rsid w:val="7AFD70F7"/>
    <w:rsid w:val="7B0010D4"/>
    <w:rsid w:val="7B0FDD03"/>
    <w:rsid w:val="7B15E922"/>
    <w:rsid w:val="7B163504"/>
    <w:rsid w:val="7B176F64"/>
    <w:rsid w:val="7B1B4E56"/>
    <w:rsid w:val="7B1FF1DF"/>
    <w:rsid w:val="7B206388"/>
    <w:rsid w:val="7B2670C7"/>
    <w:rsid w:val="7B2E9EE9"/>
    <w:rsid w:val="7B47A722"/>
    <w:rsid w:val="7B510CE3"/>
    <w:rsid w:val="7B529F4B"/>
    <w:rsid w:val="7B5F425E"/>
    <w:rsid w:val="7B6062F2"/>
    <w:rsid w:val="7B62CEEB"/>
    <w:rsid w:val="7B62D983"/>
    <w:rsid w:val="7B64089D"/>
    <w:rsid w:val="7B6A1665"/>
    <w:rsid w:val="7B778A33"/>
    <w:rsid w:val="7B8D4DF0"/>
    <w:rsid w:val="7B8F1879"/>
    <w:rsid w:val="7B98C375"/>
    <w:rsid w:val="7B9C4254"/>
    <w:rsid w:val="7BA780F9"/>
    <w:rsid w:val="7BAEB157"/>
    <w:rsid w:val="7BBEB802"/>
    <w:rsid w:val="7BC84E25"/>
    <w:rsid w:val="7BDB51EC"/>
    <w:rsid w:val="7BE5E6FD"/>
    <w:rsid w:val="7BECB1D4"/>
    <w:rsid w:val="7BFF7D60"/>
    <w:rsid w:val="7C045226"/>
    <w:rsid w:val="7C18F32C"/>
    <w:rsid w:val="7C1A4E13"/>
    <w:rsid w:val="7C1D2F29"/>
    <w:rsid w:val="7C2234C1"/>
    <w:rsid w:val="7C397BD0"/>
    <w:rsid w:val="7C3BBC0F"/>
    <w:rsid w:val="7C422B2E"/>
    <w:rsid w:val="7C458EBD"/>
    <w:rsid w:val="7C464800"/>
    <w:rsid w:val="7C47CEDD"/>
    <w:rsid w:val="7C5025E1"/>
    <w:rsid w:val="7C5ABFED"/>
    <w:rsid w:val="7C5C0AFD"/>
    <w:rsid w:val="7C625E12"/>
    <w:rsid w:val="7C761AC6"/>
    <w:rsid w:val="7C788C5E"/>
    <w:rsid w:val="7C7E9AD8"/>
    <w:rsid w:val="7C7EF414"/>
    <w:rsid w:val="7C8EE613"/>
    <w:rsid w:val="7C93C487"/>
    <w:rsid w:val="7CAA1D67"/>
    <w:rsid w:val="7CAB89F1"/>
    <w:rsid w:val="7CBBC240"/>
    <w:rsid w:val="7CBD0FAF"/>
    <w:rsid w:val="7CC5B6FC"/>
    <w:rsid w:val="7CCB528C"/>
    <w:rsid w:val="7CD6357B"/>
    <w:rsid w:val="7CD6BA5F"/>
    <w:rsid w:val="7CD8FE78"/>
    <w:rsid w:val="7CE10F4D"/>
    <w:rsid w:val="7CE31F3F"/>
    <w:rsid w:val="7CE646F4"/>
    <w:rsid w:val="7CEE5CA0"/>
    <w:rsid w:val="7CF21B8A"/>
    <w:rsid w:val="7CF7B2AB"/>
    <w:rsid w:val="7D00857C"/>
    <w:rsid w:val="7D16B32B"/>
    <w:rsid w:val="7D189C17"/>
    <w:rsid w:val="7D1BE512"/>
    <w:rsid w:val="7D1EEA58"/>
    <w:rsid w:val="7D1F4EB3"/>
    <w:rsid w:val="7D294346"/>
    <w:rsid w:val="7D302E56"/>
    <w:rsid w:val="7D3167BF"/>
    <w:rsid w:val="7D321376"/>
    <w:rsid w:val="7D3914B8"/>
    <w:rsid w:val="7D395744"/>
    <w:rsid w:val="7D4E9056"/>
    <w:rsid w:val="7D53AC1A"/>
    <w:rsid w:val="7D5B3B3A"/>
    <w:rsid w:val="7D620CD6"/>
    <w:rsid w:val="7D68A26C"/>
    <w:rsid w:val="7D6DC629"/>
    <w:rsid w:val="7D70662E"/>
    <w:rsid w:val="7D72A3B8"/>
    <w:rsid w:val="7D77224D"/>
    <w:rsid w:val="7D78AEB7"/>
    <w:rsid w:val="7D7E4E0C"/>
    <w:rsid w:val="7D80C520"/>
    <w:rsid w:val="7D85E19D"/>
    <w:rsid w:val="7D8C691B"/>
    <w:rsid w:val="7D8F88B4"/>
    <w:rsid w:val="7D933B8D"/>
    <w:rsid w:val="7D96E5B6"/>
    <w:rsid w:val="7D9717CF"/>
    <w:rsid w:val="7D975D9A"/>
    <w:rsid w:val="7D97AEFC"/>
    <w:rsid w:val="7D998BD0"/>
    <w:rsid w:val="7D9DF28A"/>
    <w:rsid w:val="7DA19BD6"/>
    <w:rsid w:val="7DA3268D"/>
    <w:rsid w:val="7DA3FA0D"/>
    <w:rsid w:val="7DAFECA5"/>
    <w:rsid w:val="7DB478D0"/>
    <w:rsid w:val="7DB92013"/>
    <w:rsid w:val="7DCA1360"/>
    <w:rsid w:val="7DCA6400"/>
    <w:rsid w:val="7DD4D127"/>
    <w:rsid w:val="7DD89D81"/>
    <w:rsid w:val="7DEBFFEF"/>
    <w:rsid w:val="7DF0641D"/>
    <w:rsid w:val="7DF3ABA1"/>
    <w:rsid w:val="7DF84C1E"/>
    <w:rsid w:val="7DF97FDC"/>
    <w:rsid w:val="7DFC1817"/>
    <w:rsid w:val="7E139DF0"/>
    <w:rsid w:val="7E279813"/>
    <w:rsid w:val="7E42C06F"/>
    <w:rsid w:val="7E45CB2D"/>
    <w:rsid w:val="7E4A4E60"/>
    <w:rsid w:val="7E50AFB1"/>
    <w:rsid w:val="7E5F3912"/>
    <w:rsid w:val="7E6D9995"/>
    <w:rsid w:val="7E714D4A"/>
    <w:rsid w:val="7E78DC69"/>
    <w:rsid w:val="7E9508EB"/>
    <w:rsid w:val="7E9A7A45"/>
    <w:rsid w:val="7EA3B48C"/>
    <w:rsid w:val="7EB199E8"/>
    <w:rsid w:val="7EB2838C"/>
    <w:rsid w:val="7EC79E2B"/>
    <w:rsid w:val="7EDD293A"/>
    <w:rsid w:val="7EDEA7FD"/>
    <w:rsid w:val="7EE021A2"/>
    <w:rsid w:val="7EE06ED1"/>
    <w:rsid w:val="7EE6E0C8"/>
    <w:rsid w:val="7EE6F03B"/>
    <w:rsid w:val="7EE7F5C2"/>
    <w:rsid w:val="7EFA4523"/>
    <w:rsid w:val="7EFFEEE7"/>
    <w:rsid w:val="7F0B01F3"/>
    <w:rsid w:val="7F0C368F"/>
    <w:rsid w:val="7F0C3BF5"/>
    <w:rsid w:val="7F0FFFCD"/>
    <w:rsid w:val="7F16FE60"/>
    <w:rsid w:val="7F1E8A6E"/>
    <w:rsid w:val="7F1F98C5"/>
    <w:rsid w:val="7F1FBAC1"/>
    <w:rsid w:val="7F367DED"/>
    <w:rsid w:val="7F433DFB"/>
    <w:rsid w:val="7F4362CB"/>
    <w:rsid w:val="7F4782BB"/>
    <w:rsid w:val="7F4AFBF5"/>
    <w:rsid w:val="7F54B551"/>
    <w:rsid w:val="7F557EC7"/>
    <w:rsid w:val="7F565584"/>
    <w:rsid w:val="7F5A91F3"/>
    <w:rsid w:val="7F5B4585"/>
    <w:rsid w:val="7F6F95EE"/>
    <w:rsid w:val="7F735CD1"/>
    <w:rsid w:val="7F7B54EF"/>
    <w:rsid w:val="7F7F271F"/>
    <w:rsid w:val="7F92DE9D"/>
    <w:rsid w:val="7F93BE5E"/>
    <w:rsid w:val="7F941C7F"/>
    <w:rsid w:val="7FA55816"/>
    <w:rsid w:val="7FB95BD3"/>
    <w:rsid w:val="7FBB76A5"/>
    <w:rsid w:val="7FBEB387"/>
    <w:rsid w:val="7FC3492D"/>
    <w:rsid w:val="7FC3BF1B"/>
    <w:rsid w:val="7FC4272A"/>
    <w:rsid w:val="7FCBD0D6"/>
    <w:rsid w:val="7FCD2B07"/>
    <w:rsid w:val="7FD35BA8"/>
    <w:rsid w:val="7FD421FE"/>
    <w:rsid w:val="7FDF83E7"/>
    <w:rsid w:val="7FE85BDA"/>
    <w:rsid w:val="7FEB238E"/>
    <w:rsid w:val="7FEBECB7"/>
    <w:rsid w:val="7FEE31CB"/>
    <w:rsid w:val="7FF0F21A"/>
    <w:rsid w:val="7FFCEDD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1C519D"/>
  <w15:docId w15:val="{7C9E667D-E9AE-5840-BB7C-C5C459AF8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52FD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D62E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uiPriority w:val="99"/>
    <w:semiHidden/>
    <w:unhideWhenUsed/>
    <w:rPr>
      <w:vertAlign w:val="superscript"/>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FootnoteTextChar">
    <w:name w:val="Footnote Text Char"/>
    <w:basedOn w:val="DefaultParagraphFont"/>
    <w:link w:val="FootnoteText"/>
    <w:uiPriority w:val="99"/>
    <w:semiHidden/>
    <w:rPr>
      <w:sz w:val="20"/>
      <w:szCs w:val="20"/>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paragraph" w:styleId="Revision">
    <w:name w:val="Revision"/>
    <w:hidden/>
    <w:uiPriority w:val="99"/>
    <w:semiHidden/>
    <w:rsid w:val="00874E96"/>
    <w:pPr>
      <w:spacing w:after="0" w:line="240" w:lineRule="auto"/>
    </w:pPr>
  </w:style>
  <w:style w:type="character" w:styleId="UnresolvedMention">
    <w:name w:val="Unresolved Mention"/>
    <w:basedOn w:val="DefaultParagraphFont"/>
    <w:uiPriority w:val="99"/>
    <w:semiHidden/>
    <w:unhideWhenUsed/>
    <w:rsid w:val="00C80CB3"/>
    <w:rPr>
      <w:color w:val="605E5C"/>
      <w:shd w:val="clear" w:color="auto" w:fill="E1DFDD"/>
    </w:rPr>
  </w:style>
  <w:style w:type="paragraph" w:styleId="NormalWeb">
    <w:name w:val="Normal (Web)"/>
    <w:basedOn w:val="Normal"/>
    <w:uiPriority w:val="99"/>
    <w:semiHidden/>
    <w:unhideWhenUsed/>
    <w:rsid w:val="005D51F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l-indent-1">
    <w:name w:val="ql-indent-1"/>
    <w:basedOn w:val="Normal"/>
    <w:rsid w:val="005D51F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l-indent-2">
    <w:name w:val="ql-indent-2"/>
    <w:basedOn w:val="Normal"/>
    <w:rsid w:val="005D51FF"/>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8574BA"/>
    <w:pPr>
      <w:spacing w:after="0" w:line="240" w:lineRule="auto"/>
    </w:pPr>
  </w:style>
  <w:style w:type="character" w:styleId="FollowedHyperlink">
    <w:name w:val="FollowedHyperlink"/>
    <w:basedOn w:val="DefaultParagraphFont"/>
    <w:uiPriority w:val="99"/>
    <w:semiHidden/>
    <w:unhideWhenUsed/>
    <w:rsid w:val="00D16083"/>
    <w:rPr>
      <w:color w:val="954F72" w:themeColor="followedHyperlink"/>
      <w:u w:val="single"/>
    </w:rPr>
  </w:style>
  <w:style w:type="numbering" w:customStyle="1" w:styleId="CurrentList1">
    <w:name w:val="Current List1"/>
    <w:uiPriority w:val="99"/>
    <w:rsid w:val="00B302A3"/>
    <w:pPr>
      <w:numPr>
        <w:numId w:val="24"/>
      </w:numPr>
    </w:pPr>
  </w:style>
  <w:style w:type="character" w:customStyle="1" w:styleId="Heading3Char">
    <w:name w:val="Heading 3 Char"/>
    <w:basedOn w:val="DefaultParagraphFont"/>
    <w:link w:val="Heading3"/>
    <w:uiPriority w:val="9"/>
    <w:rsid w:val="00E52FD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D62E0"/>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2D62E0"/>
    <w:pPr>
      <w:spacing w:before="480" w:line="276" w:lineRule="auto"/>
      <w:outlineLvl w:val="9"/>
    </w:pPr>
    <w:rPr>
      <w:b/>
      <w:bCs/>
      <w:sz w:val="28"/>
      <w:szCs w:val="28"/>
    </w:rPr>
  </w:style>
  <w:style w:type="paragraph" w:styleId="TOC1">
    <w:name w:val="toc 1"/>
    <w:basedOn w:val="Normal"/>
    <w:next w:val="Normal"/>
    <w:autoRedefine/>
    <w:uiPriority w:val="39"/>
    <w:unhideWhenUsed/>
    <w:rsid w:val="002D62E0"/>
    <w:pPr>
      <w:spacing w:before="120" w:after="120"/>
    </w:pPr>
    <w:rPr>
      <w:rFonts w:cstheme="minorHAnsi"/>
      <w:b/>
      <w:bCs/>
      <w:caps/>
      <w:sz w:val="20"/>
      <w:szCs w:val="20"/>
    </w:rPr>
  </w:style>
  <w:style w:type="paragraph" w:styleId="TOC2">
    <w:name w:val="toc 2"/>
    <w:basedOn w:val="Normal"/>
    <w:next w:val="Normal"/>
    <w:autoRedefine/>
    <w:uiPriority w:val="39"/>
    <w:unhideWhenUsed/>
    <w:rsid w:val="002D62E0"/>
    <w:pPr>
      <w:spacing w:after="0"/>
      <w:ind w:left="220"/>
    </w:pPr>
    <w:rPr>
      <w:rFonts w:cstheme="minorHAnsi"/>
      <w:smallCaps/>
      <w:sz w:val="20"/>
      <w:szCs w:val="20"/>
    </w:rPr>
  </w:style>
  <w:style w:type="paragraph" w:styleId="TOC3">
    <w:name w:val="toc 3"/>
    <w:basedOn w:val="Normal"/>
    <w:next w:val="Normal"/>
    <w:autoRedefine/>
    <w:uiPriority w:val="39"/>
    <w:unhideWhenUsed/>
    <w:rsid w:val="002D62E0"/>
    <w:pPr>
      <w:spacing w:after="0"/>
      <w:ind w:left="440"/>
    </w:pPr>
    <w:rPr>
      <w:rFonts w:cstheme="minorHAnsi"/>
      <w:i/>
      <w:iCs/>
      <w:sz w:val="20"/>
      <w:szCs w:val="20"/>
    </w:rPr>
  </w:style>
  <w:style w:type="paragraph" w:styleId="TOC4">
    <w:name w:val="toc 4"/>
    <w:basedOn w:val="Normal"/>
    <w:next w:val="Normal"/>
    <w:autoRedefine/>
    <w:uiPriority w:val="39"/>
    <w:semiHidden/>
    <w:unhideWhenUsed/>
    <w:rsid w:val="002D62E0"/>
    <w:pPr>
      <w:spacing w:after="0"/>
      <w:ind w:left="660"/>
    </w:pPr>
    <w:rPr>
      <w:rFonts w:cstheme="minorHAnsi"/>
      <w:sz w:val="18"/>
      <w:szCs w:val="18"/>
    </w:rPr>
  </w:style>
  <w:style w:type="paragraph" w:styleId="TOC5">
    <w:name w:val="toc 5"/>
    <w:basedOn w:val="Normal"/>
    <w:next w:val="Normal"/>
    <w:autoRedefine/>
    <w:uiPriority w:val="39"/>
    <w:semiHidden/>
    <w:unhideWhenUsed/>
    <w:rsid w:val="002D62E0"/>
    <w:pPr>
      <w:spacing w:after="0"/>
      <w:ind w:left="880"/>
    </w:pPr>
    <w:rPr>
      <w:rFonts w:cstheme="minorHAnsi"/>
      <w:sz w:val="18"/>
      <w:szCs w:val="18"/>
    </w:rPr>
  </w:style>
  <w:style w:type="paragraph" w:styleId="TOC6">
    <w:name w:val="toc 6"/>
    <w:basedOn w:val="Normal"/>
    <w:next w:val="Normal"/>
    <w:autoRedefine/>
    <w:uiPriority w:val="39"/>
    <w:semiHidden/>
    <w:unhideWhenUsed/>
    <w:rsid w:val="002D62E0"/>
    <w:pPr>
      <w:spacing w:after="0"/>
      <w:ind w:left="1100"/>
    </w:pPr>
    <w:rPr>
      <w:rFonts w:cstheme="minorHAnsi"/>
      <w:sz w:val="18"/>
      <w:szCs w:val="18"/>
    </w:rPr>
  </w:style>
  <w:style w:type="paragraph" w:styleId="TOC7">
    <w:name w:val="toc 7"/>
    <w:basedOn w:val="Normal"/>
    <w:next w:val="Normal"/>
    <w:autoRedefine/>
    <w:uiPriority w:val="39"/>
    <w:semiHidden/>
    <w:unhideWhenUsed/>
    <w:rsid w:val="002D62E0"/>
    <w:pPr>
      <w:spacing w:after="0"/>
      <w:ind w:left="1320"/>
    </w:pPr>
    <w:rPr>
      <w:rFonts w:cstheme="minorHAnsi"/>
      <w:sz w:val="18"/>
      <w:szCs w:val="18"/>
    </w:rPr>
  </w:style>
  <w:style w:type="paragraph" w:styleId="TOC8">
    <w:name w:val="toc 8"/>
    <w:basedOn w:val="Normal"/>
    <w:next w:val="Normal"/>
    <w:autoRedefine/>
    <w:uiPriority w:val="39"/>
    <w:semiHidden/>
    <w:unhideWhenUsed/>
    <w:rsid w:val="002D62E0"/>
    <w:pPr>
      <w:spacing w:after="0"/>
      <w:ind w:left="1540"/>
    </w:pPr>
    <w:rPr>
      <w:rFonts w:cstheme="minorHAnsi"/>
      <w:sz w:val="18"/>
      <w:szCs w:val="18"/>
    </w:rPr>
  </w:style>
  <w:style w:type="paragraph" w:styleId="TOC9">
    <w:name w:val="toc 9"/>
    <w:basedOn w:val="Normal"/>
    <w:next w:val="Normal"/>
    <w:autoRedefine/>
    <w:uiPriority w:val="39"/>
    <w:semiHidden/>
    <w:unhideWhenUsed/>
    <w:rsid w:val="002D62E0"/>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5548669">
      <w:bodyDiv w:val="1"/>
      <w:marLeft w:val="0"/>
      <w:marRight w:val="0"/>
      <w:marTop w:val="0"/>
      <w:marBottom w:val="0"/>
      <w:divBdr>
        <w:top w:val="none" w:sz="0" w:space="0" w:color="auto"/>
        <w:left w:val="none" w:sz="0" w:space="0" w:color="auto"/>
        <w:bottom w:val="none" w:sz="0" w:space="0" w:color="auto"/>
        <w:right w:val="none" w:sz="0" w:space="0" w:color="auto"/>
      </w:divBdr>
    </w:div>
    <w:div w:id="311562511">
      <w:bodyDiv w:val="1"/>
      <w:marLeft w:val="0"/>
      <w:marRight w:val="0"/>
      <w:marTop w:val="0"/>
      <w:marBottom w:val="0"/>
      <w:divBdr>
        <w:top w:val="none" w:sz="0" w:space="0" w:color="auto"/>
        <w:left w:val="none" w:sz="0" w:space="0" w:color="auto"/>
        <w:bottom w:val="none" w:sz="0" w:space="0" w:color="auto"/>
        <w:right w:val="none" w:sz="0" w:space="0" w:color="auto"/>
      </w:divBdr>
    </w:div>
    <w:div w:id="323899705">
      <w:bodyDiv w:val="1"/>
      <w:marLeft w:val="0"/>
      <w:marRight w:val="0"/>
      <w:marTop w:val="0"/>
      <w:marBottom w:val="0"/>
      <w:divBdr>
        <w:top w:val="none" w:sz="0" w:space="0" w:color="auto"/>
        <w:left w:val="none" w:sz="0" w:space="0" w:color="auto"/>
        <w:bottom w:val="none" w:sz="0" w:space="0" w:color="auto"/>
        <w:right w:val="none" w:sz="0" w:space="0" w:color="auto"/>
      </w:divBdr>
    </w:div>
    <w:div w:id="431778197">
      <w:bodyDiv w:val="1"/>
      <w:marLeft w:val="0"/>
      <w:marRight w:val="0"/>
      <w:marTop w:val="0"/>
      <w:marBottom w:val="0"/>
      <w:divBdr>
        <w:top w:val="none" w:sz="0" w:space="0" w:color="auto"/>
        <w:left w:val="none" w:sz="0" w:space="0" w:color="auto"/>
        <w:bottom w:val="none" w:sz="0" w:space="0" w:color="auto"/>
        <w:right w:val="none" w:sz="0" w:space="0" w:color="auto"/>
      </w:divBdr>
      <w:divsChild>
        <w:div w:id="46153162">
          <w:marLeft w:val="0"/>
          <w:marRight w:val="0"/>
          <w:marTop w:val="0"/>
          <w:marBottom w:val="0"/>
          <w:divBdr>
            <w:top w:val="none" w:sz="0" w:space="0" w:color="auto"/>
            <w:left w:val="none" w:sz="0" w:space="0" w:color="auto"/>
            <w:bottom w:val="none" w:sz="0" w:space="0" w:color="auto"/>
            <w:right w:val="none" w:sz="0" w:space="0" w:color="auto"/>
          </w:divBdr>
        </w:div>
        <w:div w:id="1983581775">
          <w:marLeft w:val="0"/>
          <w:marRight w:val="0"/>
          <w:marTop w:val="0"/>
          <w:marBottom w:val="0"/>
          <w:divBdr>
            <w:top w:val="none" w:sz="0" w:space="0" w:color="auto"/>
            <w:left w:val="none" w:sz="0" w:space="0" w:color="auto"/>
            <w:bottom w:val="none" w:sz="0" w:space="0" w:color="auto"/>
            <w:right w:val="none" w:sz="0" w:space="0" w:color="auto"/>
          </w:divBdr>
        </w:div>
        <w:div w:id="74789317">
          <w:marLeft w:val="0"/>
          <w:marRight w:val="0"/>
          <w:marTop w:val="0"/>
          <w:marBottom w:val="0"/>
          <w:divBdr>
            <w:top w:val="none" w:sz="0" w:space="0" w:color="auto"/>
            <w:left w:val="none" w:sz="0" w:space="0" w:color="auto"/>
            <w:bottom w:val="none" w:sz="0" w:space="0" w:color="auto"/>
            <w:right w:val="none" w:sz="0" w:space="0" w:color="auto"/>
          </w:divBdr>
        </w:div>
        <w:div w:id="1966081727">
          <w:marLeft w:val="0"/>
          <w:marRight w:val="0"/>
          <w:marTop w:val="0"/>
          <w:marBottom w:val="0"/>
          <w:divBdr>
            <w:top w:val="none" w:sz="0" w:space="0" w:color="auto"/>
            <w:left w:val="none" w:sz="0" w:space="0" w:color="auto"/>
            <w:bottom w:val="none" w:sz="0" w:space="0" w:color="auto"/>
            <w:right w:val="none" w:sz="0" w:space="0" w:color="auto"/>
          </w:divBdr>
        </w:div>
        <w:div w:id="1467621234">
          <w:marLeft w:val="0"/>
          <w:marRight w:val="0"/>
          <w:marTop w:val="0"/>
          <w:marBottom w:val="0"/>
          <w:divBdr>
            <w:top w:val="none" w:sz="0" w:space="0" w:color="auto"/>
            <w:left w:val="none" w:sz="0" w:space="0" w:color="auto"/>
            <w:bottom w:val="none" w:sz="0" w:space="0" w:color="auto"/>
            <w:right w:val="none" w:sz="0" w:space="0" w:color="auto"/>
          </w:divBdr>
        </w:div>
        <w:div w:id="1548760346">
          <w:marLeft w:val="0"/>
          <w:marRight w:val="0"/>
          <w:marTop w:val="0"/>
          <w:marBottom w:val="0"/>
          <w:divBdr>
            <w:top w:val="none" w:sz="0" w:space="0" w:color="auto"/>
            <w:left w:val="none" w:sz="0" w:space="0" w:color="auto"/>
            <w:bottom w:val="none" w:sz="0" w:space="0" w:color="auto"/>
            <w:right w:val="none" w:sz="0" w:space="0" w:color="auto"/>
          </w:divBdr>
        </w:div>
        <w:div w:id="1184440051">
          <w:marLeft w:val="0"/>
          <w:marRight w:val="0"/>
          <w:marTop w:val="0"/>
          <w:marBottom w:val="0"/>
          <w:divBdr>
            <w:top w:val="none" w:sz="0" w:space="0" w:color="auto"/>
            <w:left w:val="none" w:sz="0" w:space="0" w:color="auto"/>
            <w:bottom w:val="none" w:sz="0" w:space="0" w:color="auto"/>
            <w:right w:val="none" w:sz="0" w:space="0" w:color="auto"/>
          </w:divBdr>
        </w:div>
        <w:div w:id="1896548080">
          <w:marLeft w:val="0"/>
          <w:marRight w:val="0"/>
          <w:marTop w:val="0"/>
          <w:marBottom w:val="0"/>
          <w:divBdr>
            <w:top w:val="none" w:sz="0" w:space="0" w:color="auto"/>
            <w:left w:val="none" w:sz="0" w:space="0" w:color="auto"/>
            <w:bottom w:val="none" w:sz="0" w:space="0" w:color="auto"/>
            <w:right w:val="none" w:sz="0" w:space="0" w:color="auto"/>
          </w:divBdr>
        </w:div>
        <w:div w:id="545022994">
          <w:marLeft w:val="0"/>
          <w:marRight w:val="0"/>
          <w:marTop w:val="0"/>
          <w:marBottom w:val="0"/>
          <w:divBdr>
            <w:top w:val="none" w:sz="0" w:space="0" w:color="auto"/>
            <w:left w:val="none" w:sz="0" w:space="0" w:color="auto"/>
            <w:bottom w:val="none" w:sz="0" w:space="0" w:color="auto"/>
            <w:right w:val="none" w:sz="0" w:space="0" w:color="auto"/>
          </w:divBdr>
        </w:div>
        <w:div w:id="776021953">
          <w:marLeft w:val="0"/>
          <w:marRight w:val="0"/>
          <w:marTop w:val="0"/>
          <w:marBottom w:val="0"/>
          <w:divBdr>
            <w:top w:val="none" w:sz="0" w:space="0" w:color="auto"/>
            <w:left w:val="none" w:sz="0" w:space="0" w:color="auto"/>
            <w:bottom w:val="none" w:sz="0" w:space="0" w:color="auto"/>
            <w:right w:val="none" w:sz="0" w:space="0" w:color="auto"/>
          </w:divBdr>
        </w:div>
        <w:div w:id="556668673">
          <w:marLeft w:val="0"/>
          <w:marRight w:val="0"/>
          <w:marTop w:val="0"/>
          <w:marBottom w:val="0"/>
          <w:divBdr>
            <w:top w:val="none" w:sz="0" w:space="0" w:color="auto"/>
            <w:left w:val="none" w:sz="0" w:space="0" w:color="auto"/>
            <w:bottom w:val="none" w:sz="0" w:space="0" w:color="auto"/>
            <w:right w:val="none" w:sz="0" w:space="0" w:color="auto"/>
          </w:divBdr>
        </w:div>
        <w:div w:id="193463672">
          <w:marLeft w:val="0"/>
          <w:marRight w:val="0"/>
          <w:marTop w:val="0"/>
          <w:marBottom w:val="0"/>
          <w:divBdr>
            <w:top w:val="none" w:sz="0" w:space="0" w:color="auto"/>
            <w:left w:val="none" w:sz="0" w:space="0" w:color="auto"/>
            <w:bottom w:val="none" w:sz="0" w:space="0" w:color="auto"/>
            <w:right w:val="none" w:sz="0" w:space="0" w:color="auto"/>
          </w:divBdr>
        </w:div>
        <w:div w:id="1200973920">
          <w:marLeft w:val="0"/>
          <w:marRight w:val="0"/>
          <w:marTop w:val="0"/>
          <w:marBottom w:val="0"/>
          <w:divBdr>
            <w:top w:val="none" w:sz="0" w:space="0" w:color="auto"/>
            <w:left w:val="none" w:sz="0" w:space="0" w:color="auto"/>
            <w:bottom w:val="none" w:sz="0" w:space="0" w:color="auto"/>
            <w:right w:val="none" w:sz="0" w:space="0" w:color="auto"/>
          </w:divBdr>
        </w:div>
        <w:div w:id="1497526451">
          <w:marLeft w:val="0"/>
          <w:marRight w:val="0"/>
          <w:marTop w:val="0"/>
          <w:marBottom w:val="0"/>
          <w:divBdr>
            <w:top w:val="none" w:sz="0" w:space="0" w:color="auto"/>
            <w:left w:val="none" w:sz="0" w:space="0" w:color="auto"/>
            <w:bottom w:val="none" w:sz="0" w:space="0" w:color="auto"/>
            <w:right w:val="none" w:sz="0" w:space="0" w:color="auto"/>
          </w:divBdr>
        </w:div>
        <w:div w:id="583150797">
          <w:marLeft w:val="0"/>
          <w:marRight w:val="0"/>
          <w:marTop w:val="0"/>
          <w:marBottom w:val="0"/>
          <w:divBdr>
            <w:top w:val="none" w:sz="0" w:space="0" w:color="auto"/>
            <w:left w:val="none" w:sz="0" w:space="0" w:color="auto"/>
            <w:bottom w:val="none" w:sz="0" w:space="0" w:color="auto"/>
            <w:right w:val="none" w:sz="0" w:space="0" w:color="auto"/>
          </w:divBdr>
        </w:div>
        <w:div w:id="1137139447">
          <w:marLeft w:val="0"/>
          <w:marRight w:val="0"/>
          <w:marTop w:val="0"/>
          <w:marBottom w:val="0"/>
          <w:divBdr>
            <w:top w:val="none" w:sz="0" w:space="0" w:color="auto"/>
            <w:left w:val="none" w:sz="0" w:space="0" w:color="auto"/>
            <w:bottom w:val="none" w:sz="0" w:space="0" w:color="auto"/>
            <w:right w:val="none" w:sz="0" w:space="0" w:color="auto"/>
          </w:divBdr>
        </w:div>
        <w:div w:id="1223449352">
          <w:marLeft w:val="0"/>
          <w:marRight w:val="0"/>
          <w:marTop w:val="0"/>
          <w:marBottom w:val="0"/>
          <w:divBdr>
            <w:top w:val="none" w:sz="0" w:space="0" w:color="auto"/>
            <w:left w:val="none" w:sz="0" w:space="0" w:color="auto"/>
            <w:bottom w:val="none" w:sz="0" w:space="0" w:color="auto"/>
            <w:right w:val="none" w:sz="0" w:space="0" w:color="auto"/>
          </w:divBdr>
        </w:div>
        <w:div w:id="1438716712">
          <w:marLeft w:val="0"/>
          <w:marRight w:val="0"/>
          <w:marTop w:val="0"/>
          <w:marBottom w:val="0"/>
          <w:divBdr>
            <w:top w:val="none" w:sz="0" w:space="0" w:color="auto"/>
            <w:left w:val="none" w:sz="0" w:space="0" w:color="auto"/>
            <w:bottom w:val="none" w:sz="0" w:space="0" w:color="auto"/>
            <w:right w:val="none" w:sz="0" w:space="0" w:color="auto"/>
          </w:divBdr>
        </w:div>
        <w:div w:id="1860507184">
          <w:marLeft w:val="0"/>
          <w:marRight w:val="0"/>
          <w:marTop w:val="0"/>
          <w:marBottom w:val="0"/>
          <w:divBdr>
            <w:top w:val="none" w:sz="0" w:space="0" w:color="auto"/>
            <w:left w:val="none" w:sz="0" w:space="0" w:color="auto"/>
            <w:bottom w:val="none" w:sz="0" w:space="0" w:color="auto"/>
            <w:right w:val="none" w:sz="0" w:space="0" w:color="auto"/>
          </w:divBdr>
        </w:div>
        <w:div w:id="900603836">
          <w:marLeft w:val="0"/>
          <w:marRight w:val="0"/>
          <w:marTop w:val="0"/>
          <w:marBottom w:val="0"/>
          <w:divBdr>
            <w:top w:val="none" w:sz="0" w:space="0" w:color="auto"/>
            <w:left w:val="none" w:sz="0" w:space="0" w:color="auto"/>
            <w:bottom w:val="none" w:sz="0" w:space="0" w:color="auto"/>
            <w:right w:val="none" w:sz="0" w:space="0" w:color="auto"/>
          </w:divBdr>
        </w:div>
        <w:div w:id="1876456695">
          <w:marLeft w:val="0"/>
          <w:marRight w:val="0"/>
          <w:marTop w:val="0"/>
          <w:marBottom w:val="0"/>
          <w:divBdr>
            <w:top w:val="none" w:sz="0" w:space="0" w:color="auto"/>
            <w:left w:val="none" w:sz="0" w:space="0" w:color="auto"/>
            <w:bottom w:val="none" w:sz="0" w:space="0" w:color="auto"/>
            <w:right w:val="none" w:sz="0" w:space="0" w:color="auto"/>
          </w:divBdr>
        </w:div>
        <w:div w:id="1069840096">
          <w:marLeft w:val="0"/>
          <w:marRight w:val="0"/>
          <w:marTop w:val="0"/>
          <w:marBottom w:val="0"/>
          <w:divBdr>
            <w:top w:val="none" w:sz="0" w:space="0" w:color="auto"/>
            <w:left w:val="none" w:sz="0" w:space="0" w:color="auto"/>
            <w:bottom w:val="none" w:sz="0" w:space="0" w:color="auto"/>
            <w:right w:val="none" w:sz="0" w:space="0" w:color="auto"/>
          </w:divBdr>
        </w:div>
        <w:div w:id="772628194">
          <w:marLeft w:val="0"/>
          <w:marRight w:val="0"/>
          <w:marTop w:val="0"/>
          <w:marBottom w:val="0"/>
          <w:divBdr>
            <w:top w:val="none" w:sz="0" w:space="0" w:color="auto"/>
            <w:left w:val="none" w:sz="0" w:space="0" w:color="auto"/>
            <w:bottom w:val="none" w:sz="0" w:space="0" w:color="auto"/>
            <w:right w:val="none" w:sz="0" w:space="0" w:color="auto"/>
          </w:divBdr>
        </w:div>
        <w:div w:id="806774798">
          <w:marLeft w:val="0"/>
          <w:marRight w:val="0"/>
          <w:marTop w:val="0"/>
          <w:marBottom w:val="0"/>
          <w:divBdr>
            <w:top w:val="none" w:sz="0" w:space="0" w:color="auto"/>
            <w:left w:val="none" w:sz="0" w:space="0" w:color="auto"/>
            <w:bottom w:val="none" w:sz="0" w:space="0" w:color="auto"/>
            <w:right w:val="none" w:sz="0" w:space="0" w:color="auto"/>
          </w:divBdr>
        </w:div>
        <w:div w:id="117183216">
          <w:marLeft w:val="0"/>
          <w:marRight w:val="0"/>
          <w:marTop w:val="0"/>
          <w:marBottom w:val="0"/>
          <w:divBdr>
            <w:top w:val="none" w:sz="0" w:space="0" w:color="auto"/>
            <w:left w:val="none" w:sz="0" w:space="0" w:color="auto"/>
            <w:bottom w:val="none" w:sz="0" w:space="0" w:color="auto"/>
            <w:right w:val="none" w:sz="0" w:space="0" w:color="auto"/>
          </w:divBdr>
        </w:div>
        <w:div w:id="225144752">
          <w:marLeft w:val="0"/>
          <w:marRight w:val="0"/>
          <w:marTop w:val="0"/>
          <w:marBottom w:val="0"/>
          <w:divBdr>
            <w:top w:val="none" w:sz="0" w:space="0" w:color="auto"/>
            <w:left w:val="none" w:sz="0" w:space="0" w:color="auto"/>
            <w:bottom w:val="none" w:sz="0" w:space="0" w:color="auto"/>
            <w:right w:val="none" w:sz="0" w:space="0" w:color="auto"/>
          </w:divBdr>
        </w:div>
        <w:div w:id="1514152656">
          <w:marLeft w:val="0"/>
          <w:marRight w:val="0"/>
          <w:marTop w:val="0"/>
          <w:marBottom w:val="0"/>
          <w:divBdr>
            <w:top w:val="none" w:sz="0" w:space="0" w:color="auto"/>
            <w:left w:val="none" w:sz="0" w:space="0" w:color="auto"/>
            <w:bottom w:val="none" w:sz="0" w:space="0" w:color="auto"/>
            <w:right w:val="none" w:sz="0" w:space="0" w:color="auto"/>
          </w:divBdr>
        </w:div>
        <w:div w:id="403069852">
          <w:marLeft w:val="0"/>
          <w:marRight w:val="0"/>
          <w:marTop w:val="0"/>
          <w:marBottom w:val="0"/>
          <w:divBdr>
            <w:top w:val="none" w:sz="0" w:space="0" w:color="auto"/>
            <w:left w:val="none" w:sz="0" w:space="0" w:color="auto"/>
            <w:bottom w:val="none" w:sz="0" w:space="0" w:color="auto"/>
            <w:right w:val="none" w:sz="0" w:space="0" w:color="auto"/>
          </w:divBdr>
        </w:div>
        <w:div w:id="279533025">
          <w:marLeft w:val="0"/>
          <w:marRight w:val="0"/>
          <w:marTop w:val="0"/>
          <w:marBottom w:val="0"/>
          <w:divBdr>
            <w:top w:val="none" w:sz="0" w:space="0" w:color="auto"/>
            <w:left w:val="none" w:sz="0" w:space="0" w:color="auto"/>
            <w:bottom w:val="none" w:sz="0" w:space="0" w:color="auto"/>
            <w:right w:val="none" w:sz="0" w:space="0" w:color="auto"/>
          </w:divBdr>
        </w:div>
        <w:div w:id="1139571598">
          <w:marLeft w:val="0"/>
          <w:marRight w:val="0"/>
          <w:marTop w:val="0"/>
          <w:marBottom w:val="0"/>
          <w:divBdr>
            <w:top w:val="none" w:sz="0" w:space="0" w:color="auto"/>
            <w:left w:val="none" w:sz="0" w:space="0" w:color="auto"/>
            <w:bottom w:val="none" w:sz="0" w:space="0" w:color="auto"/>
            <w:right w:val="none" w:sz="0" w:space="0" w:color="auto"/>
          </w:divBdr>
        </w:div>
        <w:div w:id="558438195">
          <w:marLeft w:val="0"/>
          <w:marRight w:val="0"/>
          <w:marTop w:val="0"/>
          <w:marBottom w:val="0"/>
          <w:divBdr>
            <w:top w:val="none" w:sz="0" w:space="0" w:color="auto"/>
            <w:left w:val="none" w:sz="0" w:space="0" w:color="auto"/>
            <w:bottom w:val="none" w:sz="0" w:space="0" w:color="auto"/>
            <w:right w:val="none" w:sz="0" w:space="0" w:color="auto"/>
          </w:divBdr>
        </w:div>
        <w:div w:id="119304353">
          <w:marLeft w:val="0"/>
          <w:marRight w:val="0"/>
          <w:marTop w:val="0"/>
          <w:marBottom w:val="0"/>
          <w:divBdr>
            <w:top w:val="none" w:sz="0" w:space="0" w:color="auto"/>
            <w:left w:val="none" w:sz="0" w:space="0" w:color="auto"/>
            <w:bottom w:val="none" w:sz="0" w:space="0" w:color="auto"/>
            <w:right w:val="none" w:sz="0" w:space="0" w:color="auto"/>
          </w:divBdr>
        </w:div>
        <w:div w:id="2126192584">
          <w:marLeft w:val="0"/>
          <w:marRight w:val="0"/>
          <w:marTop w:val="0"/>
          <w:marBottom w:val="0"/>
          <w:divBdr>
            <w:top w:val="none" w:sz="0" w:space="0" w:color="auto"/>
            <w:left w:val="none" w:sz="0" w:space="0" w:color="auto"/>
            <w:bottom w:val="none" w:sz="0" w:space="0" w:color="auto"/>
            <w:right w:val="none" w:sz="0" w:space="0" w:color="auto"/>
          </w:divBdr>
        </w:div>
      </w:divsChild>
    </w:div>
    <w:div w:id="451216422">
      <w:bodyDiv w:val="1"/>
      <w:marLeft w:val="0"/>
      <w:marRight w:val="0"/>
      <w:marTop w:val="0"/>
      <w:marBottom w:val="0"/>
      <w:divBdr>
        <w:top w:val="none" w:sz="0" w:space="0" w:color="auto"/>
        <w:left w:val="none" w:sz="0" w:space="0" w:color="auto"/>
        <w:bottom w:val="none" w:sz="0" w:space="0" w:color="auto"/>
        <w:right w:val="none" w:sz="0" w:space="0" w:color="auto"/>
      </w:divBdr>
    </w:div>
    <w:div w:id="507210618">
      <w:bodyDiv w:val="1"/>
      <w:marLeft w:val="0"/>
      <w:marRight w:val="0"/>
      <w:marTop w:val="0"/>
      <w:marBottom w:val="0"/>
      <w:divBdr>
        <w:top w:val="none" w:sz="0" w:space="0" w:color="auto"/>
        <w:left w:val="none" w:sz="0" w:space="0" w:color="auto"/>
        <w:bottom w:val="none" w:sz="0" w:space="0" w:color="auto"/>
        <w:right w:val="none" w:sz="0" w:space="0" w:color="auto"/>
      </w:divBdr>
    </w:div>
    <w:div w:id="556211534">
      <w:bodyDiv w:val="1"/>
      <w:marLeft w:val="0"/>
      <w:marRight w:val="0"/>
      <w:marTop w:val="0"/>
      <w:marBottom w:val="0"/>
      <w:divBdr>
        <w:top w:val="none" w:sz="0" w:space="0" w:color="auto"/>
        <w:left w:val="none" w:sz="0" w:space="0" w:color="auto"/>
        <w:bottom w:val="none" w:sz="0" w:space="0" w:color="auto"/>
        <w:right w:val="none" w:sz="0" w:space="0" w:color="auto"/>
      </w:divBdr>
      <w:divsChild>
        <w:div w:id="2139956263">
          <w:marLeft w:val="0"/>
          <w:marRight w:val="0"/>
          <w:marTop w:val="0"/>
          <w:marBottom w:val="0"/>
          <w:divBdr>
            <w:top w:val="none" w:sz="0" w:space="0" w:color="auto"/>
            <w:left w:val="none" w:sz="0" w:space="0" w:color="auto"/>
            <w:bottom w:val="none" w:sz="0" w:space="0" w:color="auto"/>
            <w:right w:val="none" w:sz="0" w:space="0" w:color="auto"/>
          </w:divBdr>
        </w:div>
        <w:div w:id="192810218">
          <w:marLeft w:val="0"/>
          <w:marRight w:val="0"/>
          <w:marTop w:val="0"/>
          <w:marBottom w:val="0"/>
          <w:divBdr>
            <w:top w:val="none" w:sz="0" w:space="0" w:color="auto"/>
            <w:left w:val="none" w:sz="0" w:space="0" w:color="auto"/>
            <w:bottom w:val="none" w:sz="0" w:space="0" w:color="auto"/>
            <w:right w:val="none" w:sz="0" w:space="0" w:color="auto"/>
          </w:divBdr>
        </w:div>
        <w:div w:id="2028484649">
          <w:marLeft w:val="0"/>
          <w:marRight w:val="0"/>
          <w:marTop w:val="0"/>
          <w:marBottom w:val="0"/>
          <w:divBdr>
            <w:top w:val="none" w:sz="0" w:space="0" w:color="auto"/>
            <w:left w:val="none" w:sz="0" w:space="0" w:color="auto"/>
            <w:bottom w:val="none" w:sz="0" w:space="0" w:color="auto"/>
            <w:right w:val="none" w:sz="0" w:space="0" w:color="auto"/>
          </w:divBdr>
        </w:div>
        <w:div w:id="132790923">
          <w:marLeft w:val="0"/>
          <w:marRight w:val="0"/>
          <w:marTop w:val="0"/>
          <w:marBottom w:val="0"/>
          <w:divBdr>
            <w:top w:val="none" w:sz="0" w:space="0" w:color="auto"/>
            <w:left w:val="none" w:sz="0" w:space="0" w:color="auto"/>
            <w:bottom w:val="none" w:sz="0" w:space="0" w:color="auto"/>
            <w:right w:val="none" w:sz="0" w:space="0" w:color="auto"/>
          </w:divBdr>
        </w:div>
        <w:div w:id="309673084">
          <w:marLeft w:val="0"/>
          <w:marRight w:val="0"/>
          <w:marTop w:val="0"/>
          <w:marBottom w:val="0"/>
          <w:divBdr>
            <w:top w:val="none" w:sz="0" w:space="0" w:color="auto"/>
            <w:left w:val="none" w:sz="0" w:space="0" w:color="auto"/>
            <w:bottom w:val="none" w:sz="0" w:space="0" w:color="auto"/>
            <w:right w:val="none" w:sz="0" w:space="0" w:color="auto"/>
          </w:divBdr>
        </w:div>
        <w:div w:id="164587964">
          <w:marLeft w:val="0"/>
          <w:marRight w:val="0"/>
          <w:marTop w:val="0"/>
          <w:marBottom w:val="0"/>
          <w:divBdr>
            <w:top w:val="none" w:sz="0" w:space="0" w:color="auto"/>
            <w:left w:val="none" w:sz="0" w:space="0" w:color="auto"/>
            <w:bottom w:val="none" w:sz="0" w:space="0" w:color="auto"/>
            <w:right w:val="none" w:sz="0" w:space="0" w:color="auto"/>
          </w:divBdr>
        </w:div>
        <w:div w:id="1925530725">
          <w:marLeft w:val="0"/>
          <w:marRight w:val="0"/>
          <w:marTop w:val="0"/>
          <w:marBottom w:val="0"/>
          <w:divBdr>
            <w:top w:val="none" w:sz="0" w:space="0" w:color="auto"/>
            <w:left w:val="none" w:sz="0" w:space="0" w:color="auto"/>
            <w:bottom w:val="none" w:sz="0" w:space="0" w:color="auto"/>
            <w:right w:val="none" w:sz="0" w:space="0" w:color="auto"/>
          </w:divBdr>
        </w:div>
        <w:div w:id="2054381185">
          <w:marLeft w:val="0"/>
          <w:marRight w:val="0"/>
          <w:marTop w:val="0"/>
          <w:marBottom w:val="0"/>
          <w:divBdr>
            <w:top w:val="none" w:sz="0" w:space="0" w:color="auto"/>
            <w:left w:val="none" w:sz="0" w:space="0" w:color="auto"/>
            <w:bottom w:val="none" w:sz="0" w:space="0" w:color="auto"/>
            <w:right w:val="none" w:sz="0" w:space="0" w:color="auto"/>
          </w:divBdr>
        </w:div>
        <w:div w:id="660043786">
          <w:marLeft w:val="0"/>
          <w:marRight w:val="0"/>
          <w:marTop w:val="0"/>
          <w:marBottom w:val="0"/>
          <w:divBdr>
            <w:top w:val="none" w:sz="0" w:space="0" w:color="auto"/>
            <w:left w:val="none" w:sz="0" w:space="0" w:color="auto"/>
            <w:bottom w:val="none" w:sz="0" w:space="0" w:color="auto"/>
            <w:right w:val="none" w:sz="0" w:space="0" w:color="auto"/>
          </w:divBdr>
        </w:div>
        <w:div w:id="934553916">
          <w:marLeft w:val="0"/>
          <w:marRight w:val="0"/>
          <w:marTop w:val="0"/>
          <w:marBottom w:val="0"/>
          <w:divBdr>
            <w:top w:val="none" w:sz="0" w:space="0" w:color="auto"/>
            <w:left w:val="none" w:sz="0" w:space="0" w:color="auto"/>
            <w:bottom w:val="none" w:sz="0" w:space="0" w:color="auto"/>
            <w:right w:val="none" w:sz="0" w:space="0" w:color="auto"/>
          </w:divBdr>
        </w:div>
        <w:div w:id="156116842">
          <w:marLeft w:val="0"/>
          <w:marRight w:val="0"/>
          <w:marTop w:val="0"/>
          <w:marBottom w:val="0"/>
          <w:divBdr>
            <w:top w:val="none" w:sz="0" w:space="0" w:color="auto"/>
            <w:left w:val="none" w:sz="0" w:space="0" w:color="auto"/>
            <w:bottom w:val="none" w:sz="0" w:space="0" w:color="auto"/>
            <w:right w:val="none" w:sz="0" w:space="0" w:color="auto"/>
          </w:divBdr>
        </w:div>
        <w:div w:id="749693669">
          <w:marLeft w:val="0"/>
          <w:marRight w:val="0"/>
          <w:marTop w:val="0"/>
          <w:marBottom w:val="0"/>
          <w:divBdr>
            <w:top w:val="none" w:sz="0" w:space="0" w:color="auto"/>
            <w:left w:val="none" w:sz="0" w:space="0" w:color="auto"/>
            <w:bottom w:val="none" w:sz="0" w:space="0" w:color="auto"/>
            <w:right w:val="none" w:sz="0" w:space="0" w:color="auto"/>
          </w:divBdr>
        </w:div>
        <w:div w:id="2110078269">
          <w:marLeft w:val="0"/>
          <w:marRight w:val="0"/>
          <w:marTop w:val="0"/>
          <w:marBottom w:val="0"/>
          <w:divBdr>
            <w:top w:val="none" w:sz="0" w:space="0" w:color="auto"/>
            <w:left w:val="none" w:sz="0" w:space="0" w:color="auto"/>
            <w:bottom w:val="none" w:sz="0" w:space="0" w:color="auto"/>
            <w:right w:val="none" w:sz="0" w:space="0" w:color="auto"/>
          </w:divBdr>
        </w:div>
        <w:div w:id="1641497797">
          <w:marLeft w:val="0"/>
          <w:marRight w:val="0"/>
          <w:marTop w:val="0"/>
          <w:marBottom w:val="0"/>
          <w:divBdr>
            <w:top w:val="none" w:sz="0" w:space="0" w:color="auto"/>
            <w:left w:val="none" w:sz="0" w:space="0" w:color="auto"/>
            <w:bottom w:val="none" w:sz="0" w:space="0" w:color="auto"/>
            <w:right w:val="none" w:sz="0" w:space="0" w:color="auto"/>
          </w:divBdr>
        </w:div>
        <w:div w:id="1641034279">
          <w:marLeft w:val="0"/>
          <w:marRight w:val="0"/>
          <w:marTop w:val="0"/>
          <w:marBottom w:val="0"/>
          <w:divBdr>
            <w:top w:val="none" w:sz="0" w:space="0" w:color="auto"/>
            <w:left w:val="none" w:sz="0" w:space="0" w:color="auto"/>
            <w:bottom w:val="none" w:sz="0" w:space="0" w:color="auto"/>
            <w:right w:val="none" w:sz="0" w:space="0" w:color="auto"/>
          </w:divBdr>
        </w:div>
        <w:div w:id="398094719">
          <w:marLeft w:val="0"/>
          <w:marRight w:val="0"/>
          <w:marTop w:val="0"/>
          <w:marBottom w:val="0"/>
          <w:divBdr>
            <w:top w:val="none" w:sz="0" w:space="0" w:color="auto"/>
            <w:left w:val="none" w:sz="0" w:space="0" w:color="auto"/>
            <w:bottom w:val="none" w:sz="0" w:space="0" w:color="auto"/>
            <w:right w:val="none" w:sz="0" w:space="0" w:color="auto"/>
          </w:divBdr>
        </w:div>
        <w:div w:id="1199779189">
          <w:marLeft w:val="0"/>
          <w:marRight w:val="0"/>
          <w:marTop w:val="0"/>
          <w:marBottom w:val="0"/>
          <w:divBdr>
            <w:top w:val="none" w:sz="0" w:space="0" w:color="auto"/>
            <w:left w:val="none" w:sz="0" w:space="0" w:color="auto"/>
            <w:bottom w:val="none" w:sz="0" w:space="0" w:color="auto"/>
            <w:right w:val="none" w:sz="0" w:space="0" w:color="auto"/>
          </w:divBdr>
        </w:div>
        <w:div w:id="99033160">
          <w:marLeft w:val="0"/>
          <w:marRight w:val="0"/>
          <w:marTop w:val="0"/>
          <w:marBottom w:val="0"/>
          <w:divBdr>
            <w:top w:val="none" w:sz="0" w:space="0" w:color="auto"/>
            <w:left w:val="none" w:sz="0" w:space="0" w:color="auto"/>
            <w:bottom w:val="none" w:sz="0" w:space="0" w:color="auto"/>
            <w:right w:val="none" w:sz="0" w:space="0" w:color="auto"/>
          </w:divBdr>
        </w:div>
        <w:div w:id="2027057101">
          <w:marLeft w:val="0"/>
          <w:marRight w:val="0"/>
          <w:marTop w:val="0"/>
          <w:marBottom w:val="0"/>
          <w:divBdr>
            <w:top w:val="none" w:sz="0" w:space="0" w:color="auto"/>
            <w:left w:val="none" w:sz="0" w:space="0" w:color="auto"/>
            <w:bottom w:val="none" w:sz="0" w:space="0" w:color="auto"/>
            <w:right w:val="none" w:sz="0" w:space="0" w:color="auto"/>
          </w:divBdr>
        </w:div>
        <w:div w:id="1153983196">
          <w:marLeft w:val="0"/>
          <w:marRight w:val="0"/>
          <w:marTop w:val="0"/>
          <w:marBottom w:val="0"/>
          <w:divBdr>
            <w:top w:val="none" w:sz="0" w:space="0" w:color="auto"/>
            <w:left w:val="none" w:sz="0" w:space="0" w:color="auto"/>
            <w:bottom w:val="none" w:sz="0" w:space="0" w:color="auto"/>
            <w:right w:val="none" w:sz="0" w:space="0" w:color="auto"/>
          </w:divBdr>
        </w:div>
        <w:div w:id="1128864457">
          <w:marLeft w:val="0"/>
          <w:marRight w:val="0"/>
          <w:marTop w:val="0"/>
          <w:marBottom w:val="0"/>
          <w:divBdr>
            <w:top w:val="none" w:sz="0" w:space="0" w:color="auto"/>
            <w:left w:val="none" w:sz="0" w:space="0" w:color="auto"/>
            <w:bottom w:val="none" w:sz="0" w:space="0" w:color="auto"/>
            <w:right w:val="none" w:sz="0" w:space="0" w:color="auto"/>
          </w:divBdr>
        </w:div>
        <w:div w:id="786657251">
          <w:marLeft w:val="0"/>
          <w:marRight w:val="0"/>
          <w:marTop w:val="0"/>
          <w:marBottom w:val="0"/>
          <w:divBdr>
            <w:top w:val="none" w:sz="0" w:space="0" w:color="auto"/>
            <w:left w:val="none" w:sz="0" w:space="0" w:color="auto"/>
            <w:bottom w:val="none" w:sz="0" w:space="0" w:color="auto"/>
            <w:right w:val="none" w:sz="0" w:space="0" w:color="auto"/>
          </w:divBdr>
        </w:div>
        <w:div w:id="165554489">
          <w:marLeft w:val="0"/>
          <w:marRight w:val="0"/>
          <w:marTop w:val="0"/>
          <w:marBottom w:val="0"/>
          <w:divBdr>
            <w:top w:val="none" w:sz="0" w:space="0" w:color="auto"/>
            <w:left w:val="none" w:sz="0" w:space="0" w:color="auto"/>
            <w:bottom w:val="none" w:sz="0" w:space="0" w:color="auto"/>
            <w:right w:val="none" w:sz="0" w:space="0" w:color="auto"/>
          </w:divBdr>
        </w:div>
        <w:div w:id="41682973">
          <w:marLeft w:val="0"/>
          <w:marRight w:val="0"/>
          <w:marTop w:val="0"/>
          <w:marBottom w:val="0"/>
          <w:divBdr>
            <w:top w:val="none" w:sz="0" w:space="0" w:color="auto"/>
            <w:left w:val="none" w:sz="0" w:space="0" w:color="auto"/>
            <w:bottom w:val="none" w:sz="0" w:space="0" w:color="auto"/>
            <w:right w:val="none" w:sz="0" w:space="0" w:color="auto"/>
          </w:divBdr>
        </w:div>
        <w:div w:id="1565796863">
          <w:marLeft w:val="0"/>
          <w:marRight w:val="0"/>
          <w:marTop w:val="0"/>
          <w:marBottom w:val="0"/>
          <w:divBdr>
            <w:top w:val="none" w:sz="0" w:space="0" w:color="auto"/>
            <w:left w:val="none" w:sz="0" w:space="0" w:color="auto"/>
            <w:bottom w:val="none" w:sz="0" w:space="0" w:color="auto"/>
            <w:right w:val="none" w:sz="0" w:space="0" w:color="auto"/>
          </w:divBdr>
        </w:div>
        <w:div w:id="692221233">
          <w:marLeft w:val="0"/>
          <w:marRight w:val="0"/>
          <w:marTop w:val="0"/>
          <w:marBottom w:val="0"/>
          <w:divBdr>
            <w:top w:val="none" w:sz="0" w:space="0" w:color="auto"/>
            <w:left w:val="none" w:sz="0" w:space="0" w:color="auto"/>
            <w:bottom w:val="none" w:sz="0" w:space="0" w:color="auto"/>
            <w:right w:val="none" w:sz="0" w:space="0" w:color="auto"/>
          </w:divBdr>
        </w:div>
        <w:div w:id="1983847931">
          <w:marLeft w:val="0"/>
          <w:marRight w:val="0"/>
          <w:marTop w:val="0"/>
          <w:marBottom w:val="0"/>
          <w:divBdr>
            <w:top w:val="none" w:sz="0" w:space="0" w:color="auto"/>
            <w:left w:val="none" w:sz="0" w:space="0" w:color="auto"/>
            <w:bottom w:val="none" w:sz="0" w:space="0" w:color="auto"/>
            <w:right w:val="none" w:sz="0" w:space="0" w:color="auto"/>
          </w:divBdr>
        </w:div>
        <w:div w:id="603153023">
          <w:marLeft w:val="0"/>
          <w:marRight w:val="0"/>
          <w:marTop w:val="0"/>
          <w:marBottom w:val="0"/>
          <w:divBdr>
            <w:top w:val="none" w:sz="0" w:space="0" w:color="auto"/>
            <w:left w:val="none" w:sz="0" w:space="0" w:color="auto"/>
            <w:bottom w:val="none" w:sz="0" w:space="0" w:color="auto"/>
            <w:right w:val="none" w:sz="0" w:space="0" w:color="auto"/>
          </w:divBdr>
        </w:div>
        <w:div w:id="1465735680">
          <w:marLeft w:val="0"/>
          <w:marRight w:val="0"/>
          <w:marTop w:val="0"/>
          <w:marBottom w:val="0"/>
          <w:divBdr>
            <w:top w:val="none" w:sz="0" w:space="0" w:color="auto"/>
            <w:left w:val="none" w:sz="0" w:space="0" w:color="auto"/>
            <w:bottom w:val="none" w:sz="0" w:space="0" w:color="auto"/>
            <w:right w:val="none" w:sz="0" w:space="0" w:color="auto"/>
          </w:divBdr>
        </w:div>
        <w:div w:id="1370759565">
          <w:marLeft w:val="0"/>
          <w:marRight w:val="0"/>
          <w:marTop w:val="0"/>
          <w:marBottom w:val="0"/>
          <w:divBdr>
            <w:top w:val="none" w:sz="0" w:space="0" w:color="auto"/>
            <w:left w:val="none" w:sz="0" w:space="0" w:color="auto"/>
            <w:bottom w:val="none" w:sz="0" w:space="0" w:color="auto"/>
            <w:right w:val="none" w:sz="0" w:space="0" w:color="auto"/>
          </w:divBdr>
        </w:div>
        <w:div w:id="965892377">
          <w:marLeft w:val="0"/>
          <w:marRight w:val="0"/>
          <w:marTop w:val="0"/>
          <w:marBottom w:val="0"/>
          <w:divBdr>
            <w:top w:val="none" w:sz="0" w:space="0" w:color="auto"/>
            <w:left w:val="none" w:sz="0" w:space="0" w:color="auto"/>
            <w:bottom w:val="none" w:sz="0" w:space="0" w:color="auto"/>
            <w:right w:val="none" w:sz="0" w:space="0" w:color="auto"/>
          </w:divBdr>
        </w:div>
        <w:div w:id="718169017">
          <w:marLeft w:val="0"/>
          <w:marRight w:val="0"/>
          <w:marTop w:val="0"/>
          <w:marBottom w:val="0"/>
          <w:divBdr>
            <w:top w:val="none" w:sz="0" w:space="0" w:color="auto"/>
            <w:left w:val="none" w:sz="0" w:space="0" w:color="auto"/>
            <w:bottom w:val="none" w:sz="0" w:space="0" w:color="auto"/>
            <w:right w:val="none" w:sz="0" w:space="0" w:color="auto"/>
          </w:divBdr>
        </w:div>
        <w:div w:id="1406340327">
          <w:marLeft w:val="0"/>
          <w:marRight w:val="0"/>
          <w:marTop w:val="0"/>
          <w:marBottom w:val="0"/>
          <w:divBdr>
            <w:top w:val="none" w:sz="0" w:space="0" w:color="auto"/>
            <w:left w:val="none" w:sz="0" w:space="0" w:color="auto"/>
            <w:bottom w:val="none" w:sz="0" w:space="0" w:color="auto"/>
            <w:right w:val="none" w:sz="0" w:space="0" w:color="auto"/>
          </w:divBdr>
        </w:div>
      </w:divsChild>
    </w:div>
    <w:div w:id="980887871">
      <w:bodyDiv w:val="1"/>
      <w:marLeft w:val="0"/>
      <w:marRight w:val="0"/>
      <w:marTop w:val="0"/>
      <w:marBottom w:val="0"/>
      <w:divBdr>
        <w:top w:val="none" w:sz="0" w:space="0" w:color="auto"/>
        <w:left w:val="none" w:sz="0" w:space="0" w:color="auto"/>
        <w:bottom w:val="none" w:sz="0" w:space="0" w:color="auto"/>
        <w:right w:val="none" w:sz="0" w:space="0" w:color="auto"/>
      </w:divBdr>
    </w:div>
    <w:div w:id="1134909264">
      <w:bodyDiv w:val="1"/>
      <w:marLeft w:val="0"/>
      <w:marRight w:val="0"/>
      <w:marTop w:val="0"/>
      <w:marBottom w:val="0"/>
      <w:divBdr>
        <w:top w:val="none" w:sz="0" w:space="0" w:color="auto"/>
        <w:left w:val="none" w:sz="0" w:space="0" w:color="auto"/>
        <w:bottom w:val="none" w:sz="0" w:space="0" w:color="auto"/>
        <w:right w:val="none" w:sz="0" w:space="0" w:color="auto"/>
      </w:divBdr>
    </w:div>
    <w:div w:id="1183787782">
      <w:bodyDiv w:val="1"/>
      <w:marLeft w:val="0"/>
      <w:marRight w:val="0"/>
      <w:marTop w:val="0"/>
      <w:marBottom w:val="0"/>
      <w:divBdr>
        <w:top w:val="none" w:sz="0" w:space="0" w:color="auto"/>
        <w:left w:val="none" w:sz="0" w:space="0" w:color="auto"/>
        <w:bottom w:val="none" w:sz="0" w:space="0" w:color="auto"/>
        <w:right w:val="none" w:sz="0" w:space="0" w:color="auto"/>
      </w:divBdr>
    </w:div>
    <w:div w:id="1220440711">
      <w:bodyDiv w:val="1"/>
      <w:marLeft w:val="0"/>
      <w:marRight w:val="0"/>
      <w:marTop w:val="0"/>
      <w:marBottom w:val="0"/>
      <w:divBdr>
        <w:top w:val="none" w:sz="0" w:space="0" w:color="auto"/>
        <w:left w:val="none" w:sz="0" w:space="0" w:color="auto"/>
        <w:bottom w:val="none" w:sz="0" w:space="0" w:color="auto"/>
        <w:right w:val="none" w:sz="0" w:space="0" w:color="auto"/>
      </w:divBdr>
    </w:div>
    <w:div w:id="1387488456">
      <w:bodyDiv w:val="1"/>
      <w:marLeft w:val="0"/>
      <w:marRight w:val="0"/>
      <w:marTop w:val="0"/>
      <w:marBottom w:val="0"/>
      <w:divBdr>
        <w:top w:val="none" w:sz="0" w:space="0" w:color="auto"/>
        <w:left w:val="none" w:sz="0" w:space="0" w:color="auto"/>
        <w:bottom w:val="none" w:sz="0" w:space="0" w:color="auto"/>
        <w:right w:val="none" w:sz="0" w:space="0" w:color="auto"/>
      </w:divBdr>
    </w:div>
    <w:div w:id="1695228012">
      <w:bodyDiv w:val="1"/>
      <w:marLeft w:val="0"/>
      <w:marRight w:val="0"/>
      <w:marTop w:val="0"/>
      <w:marBottom w:val="0"/>
      <w:divBdr>
        <w:top w:val="none" w:sz="0" w:space="0" w:color="auto"/>
        <w:left w:val="none" w:sz="0" w:space="0" w:color="auto"/>
        <w:bottom w:val="none" w:sz="0" w:space="0" w:color="auto"/>
        <w:right w:val="none" w:sz="0" w:space="0" w:color="auto"/>
      </w:divBdr>
    </w:div>
    <w:div w:id="1704329925">
      <w:bodyDiv w:val="1"/>
      <w:marLeft w:val="0"/>
      <w:marRight w:val="0"/>
      <w:marTop w:val="0"/>
      <w:marBottom w:val="0"/>
      <w:divBdr>
        <w:top w:val="none" w:sz="0" w:space="0" w:color="auto"/>
        <w:left w:val="none" w:sz="0" w:space="0" w:color="auto"/>
        <w:bottom w:val="none" w:sz="0" w:space="0" w:color="auto"/>
        <w:right w:val="none" w:sz="0" w:space="0" w:color="auto"/>
      </w:divBdr>
    </w:div>
    <w:div w:id="1918976102">
      <w:bodyDiv w:val="1"/>
      <w:marLeft w:val="0"/>
      <w:marRight w:val="0"/>
      <w:marTop w:val="0"/>
      <w:marBottom w:val="0"/>
      <w:divBdr>
        <w:top w:val="none" w:sz="0" w:space="0" w:color="auto"/>
        <w:left w:val="none" w:sz="0" w:space="0" w:color="auto"/>
        <w:bottom w:val="none" w:sz="0" w:space="0" w:color="auto"/>
        <w:right w:val="none" w:sz="0" w:space="0" w:color="auto"/>
      </w:divBdr>
    </w:div>
    <w:div w:id="1991788241">
      <w:bodyDiv w:val="1"/>
      <w:marLeft w:val="0"/>
      <w:marRight w:val="0"/>
      <w:marTop w:val="0"/>
      <w:marBottom w:val="0"/>
      <w:divBdr>
        <w:top w:val="none" w:sz="0" w:space="0" w:color="auto"/>
        <w:left w:val="none" w:sz="0" w:space="0" w:color="auto"/>
        <w:bottom w:val="none" w:sz="0" w:space="0" w:color="auto"/>
        <w:right w:val="none" w:sz="0" w:space="0" w:color="auto"/>
      </w:divBdr>
    </w:div>
    <w:div w:id="20664156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b2share.eudat.eu/" TargetMode="External"/><Relationship Id="rId21" Type="http://schemas.openxmlformats.org/officeDocument/2006/relationships/image" Target="media/image6.png"/><Relationship Id="rId42" Type="http://schemas.openxmlformats.org/officeDocument/2006/relationships/image" Target="media/image12.png"/><Relationship Id="rId47" Type="http://schemas.openxmlformats.org/officeDocument/2006/relationships/hyperlink" Target="https://www.labdao.com/" TargetMode="External"/><Relationship Id="rId63" Type="http://schemas.openxmlformats.org/officeDocument/2006/relationships/hyperlink" Target="https://www.pluto.im/" TargetMode="External"/><Relationship Id="rId68" Type="http://schemas.openxmlformats.org/officeDocument/2006/relationships/hyperlink" Target="https://www.researchhub.com/" TargetMode="External"/><Relationship Id="rId16" Type="http://schemas.openxmlformats.org/officeDocument/2006/relationships/image" Target="media/image4.png"/><Relationship Id="rId11" Type="http://schemas.openxmlformats.org/officeDocument/2006/relationships/hyperlink" Target="https://sparcopen.org/our-work/us-national-open-access-policy/" TargetMode="External"/><Relationship Id="rId32" Type="http://schemas.openxmlformats.org/officeDocument/2006/relationships/hyperlink" Target="https://zenodo.org/" TargetMode="External"/><Relationship Id="rId37" Type="http://schemas.openxmlformats.org/officeDocument/2006/relationships/footer" Target="footer1.xml"/><Relationship Id="rId53" Type="http://schemas.openxmlformats.org/officeDocument/2006/relationships/image" Target="media/image17.png"/><Relationship Id="rId58" Type="http://schemas.openxmlformats.org/officeDocument/2006/relationships/image" Target="media/image20.png"/><Relationship Id="rId74" Type="http://schemas.openxmlformats.org/officeDocument/2006/relationships/hyperlink" Target="http://www.jstor.org/stable/40398966" TargetMode="External"/><Relationship Id="rId79" Type="http://schemas.openxmlformats.org/officeDocument/2006/relationships/image" Target="media/image26.png"/><Relationship Id="rId5" Type="http://schemas.openxmlformats.org/officeDocument/2006/relationships/webSettings" Target="webSettings.xml"/><Relationship Id="rId61" Type="http://schemas.openxmlformats.org/officeDocument/2006/relationships/hyperlink" Target="https://www.scienceroot.com/" TargetMode="External"/><Relationship Id="rId82" Type="http://schemas.microsoft.com/office/2011/relationships/people" Target="people.xml"/><Relationship Id="rId19" Type="http://schemas.openxmlformats.org/officeDocument/2006/relationships/hyperlink" Target="https://creativecommons.org/publicdomain/zero/1.0/" TargetMode="External"/><Relationship Id="rId14" Type="http://schemas.openxmlformats.org/officeDocument/2006/relationships/hyperlink" Target="https://open-research-europe.ec.europa.eu/" TargetMode="External"/><Relationship Id="rId22" Type="http://schemas.openxmlformats.org/officeDocument/2006/relationships/image" Target="media/image7.png"/><Relationship Id="rId27" Type="http://schemas.openxmlformats.org/officeDocument/2006/relationships/hyperlink" Target="https://datadryad.org/stash" TargetMode="External"/><Relationship Id="rId30" Type="http://schemas.openxmlformats.org/officeDocument/2006/relationships/hyperlink" Target="http://figshare.com/" TargetMode="External"/><Relationship Id="rId35" Type="http://schemas.openxmlformats.org/officeDocument/2006/relationships/hyperlink" Target="https://open-research-europe.ec.europa.eu/for-authors/data-guidelines/mailto:editorial@open-research-europe.ec.europa.eu" TargetMode="External"/><Relationship Id="rId43" Type="http://schemas.openxmlformats.org/officeDocument/2006/relationships/hyperlink" Target="https://arxiv.org/abs/2101.09378" TargetMode="External"/><Relationship Id="rId48" Type="http://schemas.openxmlformats.org/officeDocument/2006/relationships/image" Target="media/image15.png"/><Relationship Id="rId56" Type="http://schemas.openxmlformats.org/officeDocument/2006/relationships/hyperlink" Target="https://manubot.org/" TargetMode="External"/><Relationship Id="rId64" Type="http://schemas.openxmlformats.org/officeDocument/2006/relationships/hyperlink" Target="https://fractalflows.com/" TargetMode="External"/><Relationship Id="rId69" Type="http://schemas.openxmlformats.org/officeDocument/2006/relationships/image" Target="media/image24.png"/><Relationship Id="rId77" Type="http://schemas.openxmlformats.org/officeDocument/2006/relationships/hyperlink" Target="https://doi.org/10.5281/zenodo.546100" TargetMode="External"/><Relationship Id="rId8" Type="http://schemas.openxmlformats.org/officeDocument/2006/relationships/image" Target="media/image1.png"/><Relationship Id="rId51" Type="http://schemas.openxmlformats.org/officeDocument/2006/relationships/hyperlink" Target="https://oceanprotocol.com/" TargetMode="External"/><Relationship Id="rId72" Type="http://schemas.openxmlformats.org/officeDocument/2006/relationships/hyperlink" Target="https://doi.org/10.1038/d41586-017-08404-0" TargetMode="External"/><Relationship Id="rId80" Type="http://schemas.openxmlformats.org/officeDocument/2006/relationships/image" Target="media/image27.jpg"/><Relationship Id="rId3" Type="http://schemas.openxmlformats.org/officeDocument/2006/relationships/styles" Target="styles.xml"/><Relationship Id="rId12" Type="http://schemas.openxmlformats.org/officeDocument/2006/relationships/hyperlink" Target="https://cci.mit.edu/" TargetMode="External"/><Relationship Id="rId17" Type="http://schemas.openxmlformats.org/officeDocument/2006/relationships/image" Target="media/image5.png"/><Relationship Id="rId25" Type="http://schemas.openxmlformats.org/officeDocument/2006/relationships/hyperlink" Target="https://open-research-europe.ec.europa.eu/for-authors/data-guidelines/" TargetMode="External"/><Relationship Id="rId33" Type="http://schemas.openxmlformats.org/officeDocument/2006/relationships/hyperlink" Target="https://codeocean.com/" TargetMode="External"/><Relationship Id="rId38" Type="http://schemas.openxmlformats.org/officeDocument/2006/relationships/hyperlink" Target="https://www.molecule.to/" TargetMode="External"/><Relationship Id="rId46" Type="http://schemas.openxmlformats.org/officeDocument/2006/relationships/image" Target="media/image14.png"/><Relationship Id="rId59" Type="http://schemas.openxmlformats.org/officeDocument/2006/relationships/image" Target="media/image21.png"/><Relationship Id="rId67" Type="http://schemas.openxmlformats.org/officeDocument/2006/relationships/hyperlink" Target="https://web.hypothes.is/" TargetMode="External"/><Relationship Id="rId20" Type="http://schemas.openxmlformats.org/officeDocument/2006/relationships/hyperlink" Target="https://doi.org/10.1038/sdata.2016.18" TargetMode="External"/><Relationship Id="rId41" Type="http://schemas.openxmlformats.org/officeDocument/2006/relationships/image" Target="media/image11.png"/><Relationship Id="rId54" Type="http://schemas.openxmlformats.org/officeDocument/2006/relationships/hyperlink" Target="https://artifacts.ai/" TargetMode="External"/><Relationship Id="rId62" Type="http://schemas.openxmlformats.org/officeDocument/2006/relationships/image" Target="media/image22.png"/><Relationship Id="rId70" Type="http://schemas.openxmlformats.org/officeDocument/2006/relationships/hyperlink" Target="https://doi.org/10.1515/9783110673937" TargetMode="External"/><Relationship Id="rId75" Type="http://schemas.openxmlformats.org/officeDocument/2006/relationships/hyperlink" Target="https://doi.org/10.1177/0306312718772086"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cos.nii.ac.jp/en/" TargetMode="External"/><Relationship Id="rId23" Type="http://schemas.openxmlformats.org/officeDocument/2006/relationships/image" Target="media/image8.png"/><Relationship Id="rId28" Type="http://schemas.openxmlformats.org/officeDocument/2006/relationships/hyperlink" Target="https://dataverse.harvard.edu/" TargetMode="External"/><Relationship Id="rId36" Type="http://schemas.openxmlformats.org/officeDocument/2006/relationships/header" Target="header1.xml"/><Relationship Id="rId49" Type="http://schemas.openxmlformats.org/officeDocument/2006/relationships/hyperlink" Target="https://gitlab.com/the-sentient-commons/sentient-commons-outline" TargetMode="External"/><Relationship Id="rId57" Type="http://schemas.openxmlformats.org/officeDocument/2006/relationships/image" Target="media/image19.png"/><Relationship Id="rId10" Type="http://schemas.openxmlformats.org/officeDocument/2006/relationships/image" Target="media/image3.png"/><Relationship Id="rId31" Type="http://schemas.openxmlformats.org/officeDocument/2006/relationships/hyperlink" Target="https://osf.io/" TargetMode="External"/><Relationship Id="rId44" Type="http://schemas.openxmlformats.org/officeDocument/2006/relationships/image" Target="media/image13.png"/><Relationship Id="rId52" Type="http://schemas.openxmlformats.org/officeDocument/2006/relationships/hyperlink" Target="https://sciencefund.io/" TargetMode="External"/><Relationship Id="rId60" Type="http://schemas.openxmlformats.org/officeDocument/2006/relationships/hyperlink" Target="https://orvium.io/" TargetMode="External"/><Relationship Id="rId65" Type="http://schemas.openxmlformats.org/officeDocument/2006/relationships/image" Target="media/image23.png"/><Relationship Id="rId73" Type="http://schemas.openxmlformats.org/officeDocument/2006/relationships/hyperlink" Target="https://doi.org/10.12688/f1000research.12037.1" TargetMode="External"/><Relationship Id="rId78" Type="http://schemas.openxmlformats.org/officeDocument/2006/relationships/image" Target="media/image25.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cos.io/?hsLang=en" TargetMode="External"/><Relationship Id="rId18" Type="http://schemas.openxmlformats.org/officeDocument/2006/relationships/hyperlink" Target="https://creativecommons.org/licenses/by/4.0/" TargetMode="External"/><Relationship Id="rId39" Type="http://schemas.openxmlformats.org/officeDocument/2006/relationships/hyperlink" Target="https://ethereum.org/en/developers/docs/storage/" TargetMode="External"/><Relationship Id="rId34" Type="http://schemas.openxmlformats.org/officeDocument/2006/relationships/hyperlink" Target="https://www.ebi.ac.uk/biostudies/" TargetMode="External"/><Relationship Id="rId50" Type="http://schemas.openxmlformats.org/officeDocument/2006/relationships/image" Target="media/image16.png"/><Relationship Id="rId55" Type="http://schemas.openxmlformats.org/officeDocument/2006/relationships/image" Target="media/image18.png"/><Relationship Id="rId76" Type="http://schemas.openxmlformats.org/officeDocument/2006/relationships/hyperlink" Target="https://doi.org/10.5281/zenodo.5526635" TargetMode="External"/><Relationship Id="rId7" Type="http://schemas.openxmlformats.org/officeDocument/2006/relationships/endnotes" Target="endnotes.xml"/><Relationship Id="rId71" Type="http://schemas.openxmlformats.org/officeDocument/2006/relationships/hyperlink" Target="https://www.nature.com/articles/d41586-017-08404-0" TargetMode="External"/><Relationship Id="rId2" Type="http://schemas.openxmlformats.org/officeDocument/2006/relationships/numbering" Target="numbering.xml"/><Relationship Id="rId29" Type="http://schemas.openxmlformats.org/officeDocument/2006/relationships/hyperlink" Target="https://easy.dans.knaw.nl/ui/home" TargetMode="External"/><Relationship Id="rId24" Type="http://schemas.openxmlformats.org/officeDocument/2006/relationships/image" Target="media/image9.jpg"/><Relationship Id="rId40" Type="http://schemas.openxmlformats.org/officeDocument/2006/relationships/image" Target="media/image10.png"/><Relationship Id="rId45" Type="http://schemas.openxmlformats.org/officeDocument/2006/relationships/hyperlink" Target="https://www.blockchainforscience.com/" TargetMode="External"/><Relationship Id="rId66" Type="http://schemas.openxmlformats.org/officeDocument/2006/relationships/hyperlink" Target="https://mymind.com/"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doi.org/10.1080/13596748.2011.626971" TargetMode="External"/><Relationship Id="rId3" Type="http://schemas.openxmlformats.org/officeDocument/2006/relationships/hyperlink" Target="https://en.wikipedia.org/wiki/Open_science" TargetMode="External"/><Relationship Id="rId7" Type="http://schemas.openxmlformats.org/officeDocument/2006/relationships/hyperlink" Target="https://www.nytimes.com/2013/11/21/education/patenting-their-discoveries-does-not-pay-off-for-most-universities-a-study-says.html" TargetMode="External"/><Relationship Id="rId2" Type="http://schemas.openxmlformats.org/officeDocument/2006/relationships/hyperlink" Target="http://thecostofknowledge.com/" TargetMode="External"/><Relationship Id="rId1" Type="http://schemas.openxmlformats.org/officeDocument/2006/relationships/hyperlink" Target="https://en.wikipedia.org/wiki/The_Cost_of_Knowledge" TargetMode="External"/><Relationship Id="rId6" Type="http://schemas.openxmlformats.org/officeDocument/2006/relationships/hyperlink" Target="https://www.britannica.com/topic/agora" TargetMode="External"/><Relationship Id="rId5" Type="http://schemas.openxmlformats.org/officeDocument/2006/relationships/hyperlink" Target="https://www.nature.com/nature/for-authors/editorial-criteria-and-processes" TargetMode="External"/><Relationship Id="rId4" Type="http://schemas.openxmlformats.org/officeDocument/2006/relationships/hyperlink" Target="https://open-research-europe.ec.europa.e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037524-0838-974A-85B5-E842115677AF}">
  <we:reference id="55da0767-eb41-43c5-87ca-3799bace4589" version="1.0.1.0" store="EXCatalog" storeType="EXCatalog"/>
  <we:alternateReferences>
    <we:reference id="WA104380917" version="1.0.1.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817DCC-36CD-7249-BEF6-8F73E5A5D3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32</Pages>
  <Words>9000</Words>
  <Characters>51306</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Kung</dc:creator>
  <cp:keywords/>
  <dc:description/>
  <cp:lastModifiedBy>Jonathan Kung</cp:lastModifiedBy>
  <cp:revision>3</cp:revision>
  <dcterms:created xsi:type="dcterms:W3CDTF">2022-02-11T00:39:00Z</dcterms:created>
  <dcterms:modified xsi:type="dcterms:W3CDTF">2022-02-11T00:56:00Z</dcterms:modified>
</cp:coreProperties>
</file>